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2934451"/>
        <w:docPartObj>
          <w:docPartGallery w:val="Cover Pages"/>
          <w:docPartUnique/>
        </w:docPartObj>
      </w:sdtPr>
      <w:sdtEndPr/>
      <w:sdtContent>
        <w:p w14:paraId="68E27C80" w14:textId="3C3BF7B2" w:rsidR="00745751" w:rsidRDefault="00745751"/>
        <w:p w14:paraId="78E2D13F" w14:textId="792FDCF1" w:rsidR="00745751" w:rsidRDefault="00745751">
          <w:r>
            <w:rPr>
              <w:noProof/>
            </w:rPr>
            <mc:AlternateContent>
              <mc:Choice Requires="wpg">
                <w:drawing>
                  <wp:anchor distT="0" distB="0" distL="114300" distR="114300" simplePos="0" relativeHeight="251695104" behindDoc="1" locked="0" layoutInCell="1" allowOverlap="1" wp14:anchorId="501A3C6A" wp14:editId="198C99A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85B16A" w14:textId="6F12CCBD" w:rsidR="00745751" w:rsidRDefault="00E74232">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745751">
                                        <w:rPr>
                                          <w:color w:val="FFFFFF" w:themeColor="background1"/>
                                          <w:sz w:val="72"/>
                                          <w:szCs w:val="72"/>
                                        </w:rPr>
                                        <w:t>Programacion Orientada a Objetos Cheatsheet</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01A3C6A" id="Grupo 125" o:spid="_x0000_s1026" style="position:absolute;margin-left:0;margin-top:0;width:540pt;height:556.55pt;z-index:-25162137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qd8bQUAAKk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185B16A" w14:textId="6F12CCBD" w:rsidR="00745751" w:rsidRDefault="00E74232">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745751">
                                  <w:rPr>
                                    <w:color w:val="FFFFFF" w:themeColor="background1"/>
                                    <w:sz w:val="72"/>
                                    <w:szCs w:val="72"/>
                                  </w:rPr>
                                  <w:t>Programacion Orientada a Objetos Cheatsheet</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98176" behindDoc="0" locked="0" layoutInCell="1" allowOverlap="1" wp14:anchorId="41EF9221" wp14:editId="1EC5DC8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F3F736" w14:textId="468EAEEE" w:rsidR="00745751" w:rsidRDefault="00E74232">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620A96">
                                      <w:rPr>
                                        <w:caps/>
                                        <w:color w:val="7F7F7F" w:themeColor="text1" w:themeTint="80"/>
                                        <w:sz w:val="18"/>
                                        <w:szCs w:val="18"/>
                                      </w:rPr>
                                      <w:t xml:space="preserve">     </w:t>
                                    </w:r>
                                  </w:sdtContent>
                                </w:sdt>
                                <w:r w:rsidR="00745751">
                                  <w:rPr>
                                    <w:caps/>
                                    <w:color w:val="7F7F7F" w:themeColor="text1" w:themeTint="80"/>
                                    <w:sz w:val="18"/>
                                    <w:szCs w:val="18"/>
                                    <w:lang w:val="es-ES"/>
                                  </w:rPr>
                                  <w:t> </w:t>
                                </w:r>
                                <w:r w:rsidR="00745751">
                                  <w:rPr>
                                    <w:color w:val="7F7F7F" w:themeColor="text1" w:themeTint="80"/>
                                    <w:sz w:val="18"/>
                                    <w:szCs w:val="18"/>
                                    <w:lang w:val="es-ES"/>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sidR="00620A96">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1EF9221" id="_x0000_t202" coordsize="21600,21600" o:spt="202" path="m,l,21600r21600,l21600,xe">
                    <v:stroke joinstyle="miter"/>
                    <v:path gradientshapeok="t" o:connecttype="rect"/>
                  </v:shapetype>
                  <v:shape id="Cuadro de texto 128" o:spid="_x0000_s1029" type="#_x0000_t202" style="position:absolute;margin-left:0;margin-top:0;width:453pt;height:11.5pt;z-index:25169817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14:paraId="70F3F736" w14:textId="468EAEEE" w:rsidR="00745751" w:rsidRDefault="00E74232">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620A96">
                                <w:rPr>
                                  <w:caps/>
                                  <w:color w:val="7F7F7F" w:themeColor="text1" w:themeTint="80"/>
                                  <w:sz w:val="18"/>
                                  <w:szCs w:val="18"/>
                                </w:rPr>
                                <w:t xml:space="preserve">     </w:t>
                              </w:r>
                            </w:sdtContent>
                          </w:sdt>
                          <w:r w:rsidR="00745751">
                            <w:rPr>
                              <w:caps/>
                              <w:color w:val="7F7F7F" w:themeColor="text1" w:themeTint="80"/>
                              <w:sz w:val="18"/>
                              <w:szCs w:val="18"/>
                              <w:lang w:val="es-ES"/>
                            </w:rPr>
                            <w:t> </w:t>
                          </w:r>
                          <w:r w:rsidR="00745751">
                            <w:rPr>
                              <w:color w:val="7F7F7F" w:themeColor="text1" w:themeTint="80"/>
                              <w:sz w:val="18"/>
                              <w:szCs w:val="18"/>
                              <w:lang w:val="es-ES"/>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sidR="00620A96">
                                <w:rPr>
                                  <w:color w:val="7F7F7F" w:themeColor="text1" w:themeTint="80"/>
                                  <w:sz w:val="18"/>
                                  <w:szCs w:val="18"/>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97152" behindDoc="0" locked="0" layoutInCell="1" allowOverlap="1" wp14:anchorId="27A8CC2E" wp14:editId="11ADC499">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A5FCC4D" w14:textId="6D95202A" w:rsidR="00745751" w:rsidRDefault="00745751">
                                    <w:pPr>
                                      <w:pStyle w:val="Sinespaciado"/>
                                      <w:spacing w:before="40" w:after="40"/>
                                      <w:rPr>
                                        <w:caps/>
                                        <w:color w:val="4472C4" w:themeColor="accent1"/>
                                        <w:sz w:val="28"/>
                                        <w:szCs w:val="28"/>
                                      </w:rPr>
                                    </w:pPr>
                                    <w:r>
                                      <w:rPr>
                                        <w:caps/>
                                        <w:color w:val="4472C4" w:themeColor="accent1"/>
                                        <w:sz w:val="28"/>
                                        <w:szCs w:val="28"/>
                                      </w:rPr>
                                      <w:t>Java</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282D7F37" w14:textId="1DB57FA6" w:rsidR="00745751" w:rsidRDefault="00745751">
                                    <w:pPr>
                                      <w:pStyle w:val="Sinespaciado"/>
                                      <w:spacing w:before="40" w:after="40"/>
                                      <w:rPr>
                                        <w:caps/>
                                        <w:color w:val="5B9BD5" w:themeColor="accent5"/>
                                        <w:sz w:val="24"/>
                                        <w:szCs w:val="24"/>
                                      </w:rPr>
                                    </w:pPr>
                                    <w:r>
                                      <w:rPr>
                                        <w:caps/>
                                        <w:color w:val="5B9BD5" w:themeColor="accent5"/>
                                        <w:sz w:val="24"/>
                                        <w:szCs w:val="24"/>
                                      </w:rPr>
                                      <w:t>Pablo Leonel Cristaldo</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7A8CC2E" id="Cuadro de texto 129" o:spid="_x0000_s1030" type="#_x0000_t202" style="position:absolute;margin-left:0;margin-top:0;width:453pt;height:38.15pt;z-index:25169715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A5FCC4D" w14:textId="6D95202A" w:rsidR="00745751" w:rsidRDefault="00745751">
                              <w:pPr>
                                <w:pStyle w:val="Sinespaciado"/>
                                <w:spacing w:before="40" w:after="40"/>
                                <w:rPr>
                                  <w:caps/>
                                  <w:color w:val="4472C4" w:themeColor="accent1"/>
                                  <w:sz w:val="28"/>
                                  <w:szCs w:val="28"/>
                                </w:rPr>
                              </w:pPr>
                              <w:r>
                                <w:rPr>
                                  <w:caps/>
                                  <w:color w:val="4472C4" w:themeColor="accent1"/>
                                  <w:sz w:val="28"/>
                                  <w:szCs w:val="28"/>
                                </w:rPr>
                                <w:t>Java</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282D7F37" w14:textId="1DB57FA6" w:rsidR="00745751" w:rsidRDefault="00745751">
                              <w:pPr>
                                <w:pStyle w:val="Sinespaciado"/>
                                <w:spacing w:before="40" w:after="40"/>
                                <w:rPr>
                                  <w:caps/>
                                  <w:color w:val="5B9BD5" w:themeColor="accent5"/>
                                  <w:sz w:val="24"/>
                                  <w:szCs w:val="24"/>
                                </w:rPr>
                              </w:pPr>
                              <w:r>
                                <w:rPr>
                                  <w:caps/>
                                  <w:color w:val="5B9BD5" w:themeColor="accent5"/>
                                  <w:sz w:val="24"/>
                                  <w:szCs w:val="24"/>
                                </w:rPr>
                                <w:t>Pablo Leonel Cristaldo</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96128" behindDoc="0" locked="0" layoutInCell="1" allowOverlap="1" wp14:anchorId="525BEAC9" wp14:editId="2B4B0C9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s-ES"/>
                                    <w:storeMappedDataAs w:val="dateTime"/>
                                    <w:calendar w:val="gregorian"/>
                                  </w:date>
                                </w:sdtPr>
                                <w:sdtEndPr/>
                                <w:sdtContent>
                                  <w:p w14:paraId="72E7280F" w14:textId="77777777" w:rsidR="00745751" w:rsidRDefault="00745751">
                                    <w:pPr>
                                      <w:pStyle w:val="Sinespaciado"/>
                                      <w:jc w:val="right"/>
                                      <w:rPr>
                                        <w:color w:val="FFFFFF" w:themeColor="background1"/>
                                        <w:sz w:val="24"/>
                                        <w:szCs w:val="24"/>
                                      </w:rPr>
                                    </w:pPr>
                                    <w:r>
                                      <w:rPr>
                                        <w:color w:val="FFFFFF" w:themeColor="background1"/>
                                        <w:sz w:val="24"/>
                                        <w:szCs w:val="24"/>
                                        <w:lang w:val="es-ES"/>
                                      </w:rPr>
                                      <w:t>[Año]</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25BEAC9" id="Rectángulo 130" o:spid="_x0000_s1031" style="position:absolute;margin-left:-4.4pt;margin-top:0;width:46.8pt;height:77.75pt;z-index:2516961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A/4jCI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s-ES"/>
                              <w:storeMappedDataAs w:val="dateTime"/>
                              <w:calendar w:val="gregorian"/>
                            </w:date>
                          </w:sdtPr>
                          <w:sdtEndPr/>
                          <w:sdtContent>
                            <w:p w14:paraId="72E7280F" w14:textId="77777777" w:rsidR="00745751" w:rsidRDefault="00745751">
                              <w:pPr>
                                <w:pStyle w:val="Sinespaciado"/>
                                <w:jc w:val="right"/>
                                <w:rPr>
                                  <w:color w:val="FFFFFF" w:themeColor="background1"/>
                                  <w:sz w:val="24"/>
                                  <w:szCs w:val="24"/>
                                </w:rPr>
                              </w:pPr>
                              <w:r>
                                <w:rPr>
                                  <w:color w:val="FFFFFF" w:themeColor="background1"/>
                                  <w:sz w:val="24"/>
                                  <w:szCs w:val="24"/>
                                  <w:lang w:val="es-ES"/>
                                </w:rPr>
                                <w:t>[Año]</w:t>
                              </w:r>
                            </w:p>
                          </w:sdtContent>
                        </w:sdt>
                      </w:txbxContent>
                    </v:textbox>
                    <w10:wrap anchorx="margin" anchory="page"/>
                  </v:rect>
                </w:pict>
              </mc:Fallback>
            </mc:AlternateContent>
          </w:r>
          <w:r>
            <w:br w:type="page"/>
          </w:r>
        </w:p>
      </w:sdtContent>
    </w:sdt>
    <w:p w14:paraId="30290A87" w14:textId="77777777" w:rsidR="00993701" w:rsidRDefault="00993701" w:rsidP="00993701">
      <w:pPr>
        <w:jc w:val="center"/>
        <w:rPr>
          <w:sz w:val="40"/>
          <w:szCs w:val="40"/>
        </w:rPr>
      </w:pPr>
    </w:p>
    <w:p w14:paraId="5C0BDCBD" w14:textId="4BF45EBA" w:rsidR="00CE46FE" w:rsidRDefault="00993701" w:rsidP="00993701">
      <w:pPr>
        <w:jc w:val="center"/>
        <w:rPr>
          <w:sz w:val="40"/>
          <w:szCs w:val="40"/>
        </w:rPr>
      </w:pPr>
      <w:r w:rsidRPr="00993701">
        <w:rPr>
          <w:sz w:val="40"/>
          <w:szCs w:val="40"/>
        </w:rPr>
        <w:t>¿Que es java?</w:t>
      </w:r>
    </w:p>
    <w:p w14:paraId="348D7FBE" w14:textId="336A5E56" w:rsidR="00993701" w:rsidRDefault="00993701" w:rsidP="00993701">
      <w:pPr>
        <w:jc w:val="center"/>
        <w:rPr>
          <w:sz w:val="40"/>
          <w:szCs w:val="40"/>
        </w:rPr>
      </w:pPr>
    </w:p>
    <w:p w14:paraId="5512AC49" w14:textId="77777777" w:rsidR="00993701" w:rsidRPr="009E159A" w:rsidRDefault="00993701" w:rsidP="009E159A">
      <w:pPr>
        <w:jc w:val="both"/>
        <w:rPr>
          <w:sz w:val="24"/>
          <w:szCs w:val="24"/>
        </w:rPr>
      </w:pPr>
      <w:r w:rsidRPr="009E159A">
        <w:rPr>
          <w:sz w:val="24"/>
          <w:szCs w:val="24"/>
        </w:rPr>
        <w:t>Java es un lenguaje orientado a objetos, aunque no de los denominados puros; en Java todos los tipos, a excepción de los tipos fundamentales de variables (int, char, long...) son clases. Sin embargo, en los lenguajes orientados a objetos puros incluso estos tipos fundamentales son clases, por ejemplo en Smalltalk.</w:t>
      </w:r>
    </w:p>
    <w:p w14:paraId="486841F0" w14:textId="77777777" w:rsidR="00993701" w:rsidRPr="009E159A" w:rsidRDefault="00993701" w:rsidP="009E159A">
      <w:pPr>
        <w:jc w:val="both"/>
        <w:rPr>
          <w:sz w:val="24"/>
          <w:szCs w:val="24"/>
        </w:rPr>
      </w:pPr>
    </w:p>
    <w:p w14:paraId="12B1D992" w14:textId="0C0F4F90" w:rsidR="00993701" w:rsidRPr="009E159A" w:rsidRDefault="00993701" w:rsidP="009E159A">
      <w:pPr>
        <w:jc w:val="both"/>
        <w:rPr>
          <w:sz w:val="24"/>
          <w:szCs w:val="24"/>
        </w:rPr>
      </w:pPr>
      <w:r w:rsidRPr="009E159A">
        <w:rPr>
          <w:sz w:val="24"/>
          <w:szCs w:val="24"/>
        </w:rPr>
        <w:t>El código generado por el compilador Java es independiente de la arquitectura: podría ejecutarse en un entorno UNIX, Mac o Windows. El motivo de esto es que el que realmente ejecuta el código generado por el compilador no es el procesador del ordenador directamente, sino que este se ejecuta mediante una máquina virtual. Esto permite que los Applets de una web pueda ejecutarlos cualquier máquina que se conecte a ella independientemente de qué sistema operativo emplee (siempre y cuando el ordenador en cuestión tenga instalada una máquina virtual de Java).</w:t>
      </w:r>
    </w:p>
    <w:p w14:paraId="404C5FFE" w14:textId="77777777" w:rsidR="00993701" w:rsidRDefault="00993701" w:rsidP="00993701"/>
    <w:p w14:paraId="3A215D76" w14:textId="67CD0BD9" w:rsidR="00993701" w:rsidRPr="00993701" w:rsidRDefault="00993701" w:rsidP="00993701">
      <w:pPr>
        <w:rPr>
          <w:b/>
          <w:bCs/>
          <w:sz w:val="28"/>
          <w:szCs w:val="28"/>
        </w:rPr>
      </w:pPr>
      <w:r w:rsidRPr="00993701">
        <w:rPr>
          <w:b/>
          <w:bCs/>
          <w:sz w:val="28"/>
          <w:szCs w:val="28"/>
        </w:rPr>
        <w:t>Características</w:t>
      </w:r>
    </w:p>
    <w:p w14:paraId="2797CF6D" w14:textId="752AE56F" w:rsidR="00993701" w:rsidRPr="009E159A" w:rsidRDefault="00993701" w:rsidP="009E159A">
      <w:pPr>
        <w:pStyle w:val="Prrafodelista"/>
        <w:numPr>
          <w:ilvl w:val="0"/>
          <w:numId w:val="1"/>
        </w:numPr>
        <w:jc w:val="both"/>
        <w:rPr>
          <w:sz w:val="24"/>
          <w:szCs w:val="24"/>
        </w:rPr>
      </w:pPr>
      <w:r w:rsidRPr="009E159A">
        <w:rPr>
          <w:sz w:val="24"/>
          <w:szCs w:val="24"/>
        </w:rPr>
        <w:t>Lenguaje totalmente orientado a Objetos. Todos los conceptos en los que se apoya esta técnica, encapsulación, herencia, polimorfismo, etc., están presentes en Java.</w:t>
      </w:r>
    </w:p>
    <w:p w14:paraId="05FD504F" w14:textId="14B91F28" w:rsidR="00993701" w:rsidRPr="009E159A" w:rsidRDefault="00993701" w:rsidP="009E159A">
      <w:pPr>
        <w:pStyle w:val="Prrafodelista"/>
        <w:numPr>
          <w:ilvl w:val="0"/>
          <w:numId w:val="1"/>
        </w:numPr>
        <w:jc w:val="both"/>
        <w:rPr>
          <w:sz w:val="24"/>
          <w:szCs w:val="24"/>
        </w:rPr>
      </w:pPr>
      <w:r w:rsidRPr="009E159A">
        <w:rPr>
          <w:sz w:val="24"/>
          <w:szCs w:val="24"/>
        </w:rPr>
        <w:t>Disponibilidad de un amplio conjunto de bibliotecas. Como ya se mencionó anteriormente, Java es algo más que un lenguaje. La programación de aplicaciones con Java se basa no solo en el empleo del juego de instrucciones que componen el lenguaje, sino, fundamentalmente, en la posibilidad de utilizar el amplísimo conjunto de clases que Sun pone a disposición del programador y con las cuales es posible realizar prácticamente cualquier tipo de aplicación.</w:t>
      </w:r>
    </w:p>
    <w:p w14:paraId="61FE93A8" w14:textId="76AE1C47" w:rsidR="00993701" w:rsidRPr="009E159A" w:rsidRDefault="00993701" w:rsidP="009E159A">
      <w:pPr>
        <w:pStyle w:val="Prrafodelista"/>
        <w:numPr>
          <w:ilvl w:val="0"/>
          <w:numId w:val="1"/>
        </w:numPr>
        <w:jc w:val="both"/>
        <w:rPr>
          <w:sz w:val="24"/>
          <w:szCs w:val="24"/>
        </w:rPr>
      </w:pPr>
      <w:r w:rsidRPr="009E159A">
        <w:rPr>
          <w:sz w:val="24"/>
          <w:szCs w:val="24"/>
        </w:rPr>
        <w:t>Lenguaje simple. Java posee una curva de aprendizaje muy rápida. Resulta relativamente sencillo escribir applets interesantes desde el principio. Todos aquellos familiarizados con C++ encontrarán que Java es más sencillo, ya que se han eliminado ciertas características, como los punteros. Debido a su semejanza con C y C++, y dado que la mayoría de la gente los conoce aunque sea de forma elemental, resulta muy fácil aprender Java. Los programadores experimentados en C++ pueden migrar muy rápidamente a Java y ser productivos en poco tiempo.</w:t>
      </w:r>
    </w:p>
    <w:p w14:paraId="7E736D44" w14:textId="1D85ABC7" w:rsidR="00993701" w:rsidRPr="009E159A" w:rsidRDefault="00993701" w:rsidP="009E159A">
      <w:pPr>
        <w:pStyle w:val="Prrafodelista"/>
        <w:numPr>
          <w:ilvl w:val="0"/>
          <w:numId w:val="1"/>
        </w:numPr>
        <w:jc w:val="both"/>
        <w:rPr>
          <w:sz w:val="24"/>
          <w:szCs w:val="24"/>
        </w:rPr>
      </w:pPr>
      <w:r w:rsidRPr="009E159A">
        <w:rPr>
          <w:sz w:val="24"/>
          <w:szCs w:val="24"/>
        </w:rPr>
        <w:t>Distribuido. Java proporciona una colección de clases para su uso en aplicaciones de red, que permiten abrir sockets y establecer y aceptar conexiones con servidores o clientes remotos, facilitando así la creación de aplicaciones distribuidas.</w:t>
      </w:r>
    </w:p>
    <w:p w14:paraId="2D33D6B8" w14:textId="70DDA2B8" w:rsidR="00993701" w:rsidRPr="009E159A" w:rsidRDefault="00993701" w:rsidP="009E159A">
      <w:pPr>
        <w:pStyle w:val="Prrafodelista"/>
        <w:numPr>
          <w:ilvl w:val="0"/>
          <w:numId w:val="1"/>
        </w:numPr>
        <w:jc w:val="both"/>
        <w:rPr>
          <w:sz w:val="24"/>
          <w:szCs w:val="24"/>
        </w:rPr>
      </w:pPr>
      <w:r w:rsidRPr="009E159A">
        <w:rPr>
          <w:sz w:val="24"/>
          <w:szCs w:val="24"/>
        </w:rPr>
        <w:t>Interpretado y compilado a la vez. Java es compilado, en la medida en que su código fuente se transforma en una especie de código máquina, los bytecodes, semejantes a las instrucciones de ensamblador. Por otra parte, es interpretado, ya que los bytecodes se pueden ejecutar directamente sobre cualquier máquina a la cual se hayan portado el intérprete y el sistema de ejecución en tiempo real (run-time).</w:t>
      </w:r>
    </w:p>
    <w:p w14:paraId="38C124FD" w14:textId="6E2FBE53" w:rsidR="00993701" w:rsidRPr="009E159A" w:rsidRDefault="00993701" w:rsidP="009E159A">
      <w:pPr>
        <w:pStyle w:val="Prrafodelista"/>
        <w:numPr>
          <w:ilvl w:val="0"/>
          <w:numId w:val="1"/>
        </w:numPr>
        <w:jc w:val="both"/>
        <w:rPr>
          <w:sz w:val="24"/>
          <w:szCs w:val="24"/>
        </w:rPr>
      </w:pPr>
      <w:r w:rsidRPr="009E159A">
        <w:rPr>
          <w:sz w:val="24"/>
          <w:szCs w:val="24"/>
        </w:rPr>
        <w:t>Robusto. Java fue diseñado para crear software altamente fiable. Para ello proporciona numerosas comprobaciones en compilación y en tiempo de ejecución. Sus características de memoria liberan a los programadores de una familia entera de errores (la aritmética de punteros), ya que se ha prescindido por completo de los punteros, y la recolección de basura elimina la necesidad de liberación explícita de memoria.</w:t>
      </w:r>
    </w:p>
    <w:p w14:paraId="64B4D713" w14:textId="5C5B3C3B" w:rsidR="00993701" w:rsidRPr="009E159A" w:rsidRDefault="00993701" w:rsidP="009E159A">
      <w:pPr>
        <w:pStyle w:val="Prrafodelista"/>
        <w:numPr>
          <w:ilvl w:val="0"/>
          <w:numId w:val="1"/>
        </w:numPr>
        <w:jc w:val="both"/>
        <w:rPr>
          <w:sz w:val="24"/>
          <w:szCs w:val="24"/>
        </w:rPr>
      </w:pPr>
      <w:r w:rsidRPr="009E159A">
        <w:rPr>
          <w:sz w:val="24"/>
          <w:szCs w:val="24"/>
        </w:rPr>
        <w:lastRenderedPageBreak/>
        <w:t>Seguro (?). Dada la naturaleza distribuida de Java, donde las applets se bajan desde cualquier punto de la Red, la seguridad se impuso como una necesidad de vital importancia. A nadie le gustaría ejecutar en su ordenador programas con acceso total a su sistema, procedentes de fuentes desconocidas. Así que se implementaron barreras de seguridad en el lenguaje y en el sistema de ejecución en tiempo real.</w:t>
      </w:r>
    </w:p>
    <w:p w14:paraId="08ABD397" w14:textId="0CB22E3D" w:rsidR="00993701" w:rsidRPr="009E159A" w:rsidRDefault="00993701" w:rsidP="009E159A">
      <w:pPr>
        <w:pStyle w:val="Prrafodelista"/>
        <w:numPr>
          <w:ilvl w:val="0"/>
          <w:numId w:val="1"/>
        </w:numPr>
        <w:jc w:val="both"/>
        <w:rPr>
          <w:sz w:val="24"/>
          <w:szCs w:val="24"/>
        </w:rPr>
      </w:pPr>
      <w:r w:rsidRPr="009E159A">
        <w:rPr>
          <w:sz w:val="24"/>
          <w:szCs w:val="24"/>
        </w:rPr>
        <w:t>Indiferente a la arquitectura. Java está diseñado para soportar aplicaciones que serán ejecutadas en los más variados entornos de red, desde Unix a Windows Nt, pasando por Mac y estaciones de trabajo, sobre arquitecturas distintas y con sistemas operativos diversos. Para acomodar requisitos de ejecución tan diversos o variopintos, el compilador de Java genera bytecodes: un formato intermedio indiferente a la arquitectura diseñado para transportar el código eficientemente a múltiples plataformas hardware y software. El resto de problemas los soluciona el intérprete de Java.</w:t>
      </w:r>
    </w:p>
    <w:p w14:paraId="42E0F99C" w14:textId="3F67D424" w:rsidR="00993701" w:rsidRPr="009E159A" w:rsidRDefault="00993701" w:rsidP="009E159A">
      <w:pPr>
        <w:pStyle w:val="Prrafodelista"/>
        <w:numPr>
          <w:ilvl w:val="0"/>
          <w:numId w:val="1"/>
        </w:numPr>
        <w:jc w:val="both"/>
        <w:rPr>
          <w:sz w:val="24"/>
          <w:szCs w:val="24"/>
        </w:rPr>
      </w:pPr>
      <w:r w:rsidRPr="009E159A">
        <w:rPr>
          <w:sz w:val="24"/>
          <w:szCs w:val="24"/>
        </w:rPr>
        <w:t>Portable. La indiferencia a la arquitectura representa sólo una parte de su portabilidad. Además, Java especifica los tamaños de sus tipos de datos básicos y el comportamiento de sus operadores aritméticos, de manera que los programas son iguales en todas las plataformas. Estas dos últimas características se conocen como la Máquina Virtual Java (JVM).</w:t>
      </w:r>
    </w:p>
    <w:p w14:paraId="4BD4A086" w14:textId="4B21222C" w:rsidR="00993701" w:rsidRPr="009E159A" w:rsidRDefault="00993701" w:rsidP="009E159A">
      <w:pPr>
        <w:pStyle w:val="Prrafodelista"/>
        <w:numPr>
          <w:ilvl w:val="0"/>
          <w:numId w:val="1"/>
        </w:numPr>
        <w:jc w:val="both"/>
        <w:rPr>
          <w:sz w:val="24"/>
          <w:szCs w:val="24"/>
        </w:rPr>
      </w:pPr>
      <w:r w:rsidRPr="009E159A">
        <w:rPr>
          <w:sz w:val="24"/>
          <w:szCs w:val="24"/>
        </w:rPr>
        <w:t>Alto rendimiento.</w:t>
      </w:r>
    </w:p>
    <w:p w14:paraId="371F2021" w14:textId="757F5EA9" w:rsidR="00993701" w:rsidRPr="009E159A" w:rsidRDefault="00993701" w:rsidP="009E159A">
      <w:pPr>
        <w:pStyle w:val="Prrafodelista"/>
        <w:numPr>
          <w:ilvl w:val="0"/>
          <w:numId w:val="1"/>
        </w:numPr>
        <w:jc w:val="both"/>
        <w:rPr>
          <w:sz w:val="24"/>
          <w:szCs w:val="24"/>
        </w:rPr>
      </w:pPr>
      <w:r w:rsidRPr="009E159A">
        <w:rPr>
          <w:sz w:val="24"/>
          <w:szCs w:val="24"/>
        </w:rPr>
        <w:t>Multihebra. Hoy en día ya se ven como terriblemente limitadas las aplicaciones que sólo pueden ejecutar una acción a la vez. Java soporta sincronización de múltiples hilos de ejecución (multithreading) a nivel de lenguaje, especialmente útiles en la creación de aplicaciones de red distribuidas. Así, mientras un hilo se encarga de la comunicación, otro puede interactuar con el usuario mientras otro presenta una animación en pantalla y otro realiza cálculos.</w:t>
      </w:r>
    </w:p>
    <w:p w14:paraId="40205799" w14:textId="37A7C794" w:rsidR="00993701" w:rsidRPr="009E159A" w:rsidRDefault="00993701" w:rsidP="009E159A">
      <w:pPr>
        <w:pStyle w:val="Prrafodelista"/>
        <w:numPr>
          <w:ilvl w:val="0"/>
          <w:numId w:val="1"/>
        </w:numPr>
        <w:jc w:val="both"/>
        <w:rPr>
          <w:sz w:val="24"/>
          <w:szCs w:val="24"/>
        </w:rPr>
      </w:pPr>
      <w:r w:rsidRPr="009E159A">
        <w:rPr>
          <w:sz w:val="24"/>
          <w:szCs w:val="24"/>
        </w:rPr>
        <w:t>Dinámico. El lenguaje Java y su sistema de ejecución en tiempo real son dinámicos en la fase de enlazado. Las clases sólo se enlazan a medida que son necesitadas. Se pueden enlazar nuevos módulos de código bajo demanda, procedente de fuentes muy variadas, incluso desde la Red.</w:t>
      </w:r>
    </w:p>
    <w:p w14:paraId="426BFF6F" w14:textId="686FEF95" w:rsidR="009E159A" w:rsidRDefault="00993701" w:rsidP="009E159A">
      <w:pPr>
        <w:pStyle w:val="Prrafodelista"/>
        <w:numPr>
          <w:ilvl w:val="0"/>
          <w:numId w:val="1"/>
        </w:numPr>
        <w:jc w:val="both"/>
        <w:rPr>
          <w:sz w:val="24"/>
          <w:szCs w:val="24"/>
        </w:rPr>
      </w:pPr>
      <w:r w:rsidRPr="009E159A">
        <w:rPr>
          <w:sz w:val="24"/>
          <w:szCs w:val="24"/>
        </w:rPr>
        <w:t>Produce applets. Java puede ser usado para crear dos tipos de programas: aplicaciones independientes y applets. Las aplicaciones independientes se comportan como cualquier otro programa escrito en cualquier lenguaje, como por ejemplo el navegador de Web HotJava, escrito íntegramente en Java. Por su parte, las applets son pequeños programas que aparecen embebidos en las páginas Web, como aparecen los gráficos o el texto, pero con la capacidad de ejecutar acciones muy complejas, como animar imágenes, establecer conexiones de red, presentar menús y cuadros de diálogo para luego emprender acciones, etc.</w:t>
      </w:r>
    </w:p>
    <w:p w14:paraId="29471CB1" w14:textId="77777777" w:rsidR="009E159A" w:rsidRDefault="009E159A">
      <w:pPr>
        <w:rPr>
          <w:sz w:val="24"/>
          <w:szCs w:val="24"/>
        </w:rPr>
      </w:pPr>
      <w:r>
        <w:rPr>
          <w:sz w:val="24"/>
          <w:szCs w:val="24"/>
        </w:rPr>
        <w:br w:type="page"/>
      </w:r>
    </w:p>
    <w:tbl>
      <w:tblPr>
        <w:tblStyle w:val="Tablaconcuadrcula"/>
        <w:tblW w:w="10529" w:type="dxa"/>
        <w:tblLook w:val="04A0" w:firstRow="1" w:lastRow="0" w:firstColumn="1" w:lastColumn="0" w:noHBand="0" w:noVBand="1"/>
      </w:tblPr>
      <w:tblGrid>
        <w:gridCol w:w="4277"/>
        <w:gridCol w:w="6252"/>
      </w:tblGrid>
      <w:tr w:rsidR="009E159A" w14:paraId="51491617" w14:textId="77777777" w:rsidTr="00B612C0">
        <w:trPr>
          <w:trHeight w:val="3818"/>
        </w:trPr>
        <w:tc>
          <w:tcPr>
            <w:tcW w:w="4278" w:type="dxa"/>
          </w:tcPr>
          <w:p w14:paraId="0529990E" w14:textId="77777777" w:rsidR="009E159A" w:rsidRPr="009E159A" w:rsidRDefault="009E159A" w:rsidP="009E159A">
            <w:pPr>
              <w:jc w:val="both"/>
              <w:rPr>
                <w:b/>
                <w:bCs/>
                <w:sz w:val="36"/>
                <w:szCs w:val="36"/>
              </w:rPr>
            </w:pPr>
            <w:r w:rsidRPr="009E159A">
              <w:rPr>
                <w:b/>
                <w:bCs/>
                <w:sz w:val="36"/>
                <w:szCs w:val="36"/>
              </w:rPr>
              <w:lastRenderedPageBreak/>
              <w:t>Main</w:t>
            </w:r>
          </w:p>
          <w:p w14:paraId="251C14BC" w14:textId="77777777" w:rsidR="009E159A" w:rsidRDefault="009E159A" w:rsidP="009E159A">
            <w:pPr>
              <w:jc w:val="both"/>
              <w:rPr>
                <w:sz w:val="24"/>
                <w:szCs w:val="24"/>
              </w:rPr>
            </w:pPr>
            <w:r>
              <w:rPr>
                <w:sz w:val="24"/>
                <w:szCs w:val="24"/>
              </w:rPr>
              <w:t>Es un metodo usado por la maquina virtual de java para iniciar cualquier programa hecho en java.</w:t>
            </w:r>
            <w:r>
              <w:rPr>
                <w:sz w:val="24"/>
                <w:szCs w:val="24"/>
              </w:rPr>
              <w:br/>
              <w:t>Cuando uno ejecuta el codigo, este se ejecuta linea por linea.</w:t>
            </w:r>
          </w:p>
          <w:p w14:paraId="0E2FB26A" w14:textId="77777777" w:rsidR="00521925" w:rsidRDefault="00521925" w:rsidP="009E159A">
            <w:pPr>
              <w:jc w:val="both"/>
              <w:rPr>
                <w:sz w:val="24"/>
                <w:szCs w:val="24"/>
              </w:rPr>
            </w:pPr>
            <w:r>
              <w:rPr>
                <w:sz w:val="24"/>
                <w:szCs w:val="24"/>
              </w:rPr>
              <w:t xml:space="preserve">Todo archivo fuente tiene que tener el nombre de clase igual al del archivo y el codigo debe escribirse dentro de un </w:t>
            </w:r>
          </w:p>
          <w:p w14:paraId="56A9789C" w14:textId="3E84DAE7" w:rsidR="00521925" w:rsidRDefault="00521925" w:rsidP="009E159A">
            <w:pPr>
              <w:jc w:val="both"/>
              <w:rPr>
                <w:b/>
                <w:bCs/>
                <w:sz w:val="24"/>
                <w:szCs w:val="24"/>
              </w:rPr>
            </w:pPr>
            <w:r w:rsidRPr="00521925">
              <w:rPr>
                <w:b/>
                <w:bCs/>
                <w:sz w:val="24"/>
                <w:szCs w:val="24"/>
              </w:rPr>
              <w:t>Public static void main(String[]args){</w:t>
            </w:r>
          </w:p>
          <w:p w14:paraId="09CEAEC8" w14:textId="77777777" w:rsidR="00521925" w:rsidRPr="00521925" w:rsidRDefault="00521925" w:rsidP="009E159A">
            <w:pPr>
              <w:jc w:val="both"/>
              <w:rPr>
                <w:b/>
                <w:bCs/>
                <w:sz w:val="24"/>
                <w:szCs w:val="24"/>
              </w:rPr>
            </w:pPr>
          </w:p>
          <w:p w14:paraId="199A998A" w14:textId="074E01D8" w:rsidR="00521925" w:rsidRDefault="00521925" w:rsidP="009E159A">
            <w:pPr>
              <w:jc w:val="both"/>
              <w:rPr>
                <w:sz w:val="24"/>
                <w:szCs w:val="24"/>
              </w:rPr>
            </w:pPr>
            <w:r w:rsidRPr="00521925">
              <w:rPr>
                <w:b/>
                <w:bCs/>
                <w:sz w:val="24"/>
                <w:szCs w:val="24"/>
              </w:rPr>
              <w:t>}</w:t>
            </w:r>
          </w:p>
        </w:tc>
        <w:tc>
          <w:tcPr>
            <w:tcW w:w="6251" w:type="dxa"/>
          </w:tcPr>
          <w:p w14:paraId="60C7C61D" w14:textId="5913E07B" w:rsidR="00521925" w:rsidRDefault="00521925" w:rsidP="005219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s-AR"/>
              </w:rPr>
            </w:pPr>
          </w:p>
          <w:p w14:paraId="6A97C6DE" w14:textId="77777777" w:rsidR="00521925" w:rsidRPr="00521925" w:rsidRDefault="00521925" w:rsidP="005219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4"/>
                <w:szCs w:val="24"/>
                <w:lang w:eastAsia="es-AR"/>
              </w:rPr>
            </w:pPr>
          </w:p>
          <w:p w14:paraId="0011FEB1" w14:textId="77777777" w:rsidR="009E159A" w:rsidRPr="000937AD" w:rsidRDefault="00521925" w:rsidP="005219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4"/>
                <w:szCs w:val="24"/>
                <w:lang w:eastAsia="es-AR"/>
              </w:rPr>
            </w:pPr>
            <w:r w:rsidRPr="00521925">
              <w:rPr>
                <w:rFonts w:ascii="Courier New" w:eastAsia="Times New Roman" w:hAnsi="Courier New" w:cs="Courier New"/>
                <w:color w:val="CC7832"/>
                <w:sz w:val="24"/>
                <w:szCs w:val="24"/>
                <w:lang w:eastAsia="es-AR"/>
              </w:rPr>
              <w:t xml:space="preserve">package </w:t>
            </w:r>
            <w:r w:rsidRPr="00521925">
              <w:rPr>
                <w:rFonts w:ascii="Courier New" w:eastAsia="Times New Roman" w:hAnsi="Courier New" w:cs="Courier New"/>
                <w:color w:val="A9B7C6"/>
                <w:sz w:val="24"/>
                <w:szCs w:val="24"/>
                <w:lang w:eastAsia="es-AR"/>
              </w:rPr>
              <w:t>Resumen</w:t>
            </w:r>
            <w:r w:rsidRPr="00521925">
              <w:rPr>
                <w:rFonts w:ascii="Courier New" w:eastAsia="Times New Roman" w:hAnsi="Courier New" w:cs="Courier New"/>
                <w:color w:val="CC7832"/>
                <w:sz w:val="24"/>
                <w:szCs w:val="24"/>
                <w:lang w:eastAsia="es-AR"/>
              </w:rPr>
              <w:t>;</w:t>
            </w:r>
            <w:r w:rsidRPr="00521925">
              <w:rPr>
                <w:rFonts w:ascii="Courier New" w:eastAsia="Times New Roman" w:hAnsi="Courier New" w:cs="Courier New"/>
                <w:color w:val="CC7832"/>
                <w:sz w:val="24"/>
                <w:szCs w:val="24"/>
                <w:lang w:eastAsia="es-AR"/>
              </w:rPr>
              <w:br/>
            </w:r>
            <w:r w:rsidRPr="00521925">
              <w:rPr>
                <w:rFonts w:ascii="Courier New" w:eastAsia="Times New Roman" w:hAnsi="Courier New" w:cs="Courier New"/>
                <w:color w:val="CC7832"/>
                <w:sz w:val="24"/>
                <w:szCs w:val="24"/>
                <w:lang w:eastAsia="es-AR"/>
              </w:rPr>
              <w:br/>
              <w:t xml:space="preserve">public class </w:t>
            </w:r>
            <w:r w:rsidRPr="00521925">
              <w:rPr>
                <w:rFonts w:ascii="Courier New" w:eastAsia="Times New Roman" w:hAnsi="Courier New" w:cs="Courier New"/>
                <w:color w:val="A9B7C6"/>
                <w:sz w:val="24"/>
                <w:szCs w:val="24"/>
                <w:lang w:eastAsia="es-AR"/>
              </w:rPr>
              <w:t>Main {</w:t>
            </w:r>
            <w:r w:rsidRPr="00521925">
              <w:rPr>
                <w:rFonts w:ascii="Courier New" w:eastAsia="Times New Roman" w:hAnsi="Courier New" w:cs="Courier New"/>
                <w:color w:val="A9B7C6"/>
                <w:sz w:val="24"/>
                <w:szCs w:val="24"/>
                <w:lang w:eastAsia="es-AR"/>
              </w:rPr>
              <w:br/>
              <w:t xml:space="preserve">    </w:t>
            </w:r>
            <w:r w:rsidRPr="00521925">
              <w:rPr>
                <w:rFonts w:ascii="Courier New" w:eastAsia="Times New Roman" w:hAnsi="Courier New" w:cs="Courier New"/>
                <w:color w:val="CC7832"/>
                <w:sz w:val="24"/>
                <w:szCs w:val="24"/>
                <w:lang w:eastAsia="es-AR"/>
              </w:rPr>
              <w:t xml:space="preserve">public static void </w:t>
            </w:r>
            <w:r w:rsidRPr="00521925">
              <w:rPr>
                <w:rFonts w:ascii="Courier New" w:eastAsia="Times New Roman" w:hAnsi="Courier New" w:cs="Courier New"/>
                <w:color w:val="FFC66D"/>
                <w:sz w:val="24"/>
                <w:szCs w:val="24"/>
                <w:lang w:eastAsia="es-AR"/>
              </w:rPr>
              <w:t>main</w:t>
            </w:r>
            <w:r w:rsidRPr="00521925">
              <w:rPr>
                <w:rFonts w:ascii="Courier New" w:eastAsia="Times New Roman" w:hAnsi="Courier New" w:cs="Courier New"/>
                <w:color w:val="A9B7C6"/>
                <w:sz w:val="24"/>
                <w:szCs w:val="24"/>
                <w:lang w:eastAsia="es-AR"/>
              </w:rPr>
              <w:t>(String[] args) {</w:t>
            </w:r>
            <w:r w:rsidRPr="00521925">
              <w:rPr>
                <w:rFonts w:ascii="Courier New" w:eastAsia="Times New Roman" w:hAnsi="Courier New" w:cs="Courier New"/>
                <w:color w:val="A9B7C6"/>
                <w:sz w:val="24"/>
                <w:szCs w:val="24"/>
                <w:lang w:eastAsia="es-AR"/>
              </w:rPr>
              <w:br/>
              <w:t xml:space="preserve">    </w:t>
            </w:r>
            <w:r w:rsidRPr="00521925">
              <w:rPr>
                <w:rFonts w:ascii="Courier New" w:eastAsia="Times New Roman" w:hAnsi="Courier New" w:cs="Courier New"/>
                <w:color w:val="FFFFFF" w:themeColor="background1"/>
                <w:sz w:val="24"/>
                <w:szCs w:val="24"/>
                <w:lang w:eastAsia="es-AR"/>
              </w:rPr>
              <w:t>//mi codigo</w:t>
            </w:r>
            <w:r w:rsidRPr="00521925">
              <w:rPr>
                <w:rFonts w:ascii="Courier New" w:eastAsia="Times New Roman" w:hAnsi="Courier New" w:cs="Courier New"/>
                <w:color w:val="808080"/>
                <w:sz w:val="24"/>
                <w:szCs w:val="24"/>
                <w:lang w:eastAsia="es-AR"/>
              </w:rPr>
              <w:br/>
            </w:r>
            <w:r w:rsidRPr="00521925">
              <w:rPr>
                <w:rFonts w:ascii="Courier New" w:eastAsia="Times New Roman" w:hAnsi="Courier New" w:cs="Courier New"/>
                <w:color w:val="808080"/>
                <w:sz w:val="24"/>
                <w:szCs w:val="24"/>
                <w:lang w:eastAsia="es-AR"/>
              </w:rPr>
              <w:br/>
              <w:t xml:space="preserve">        </w:t>
            </w:r>
            <w:r w:rsidRPr="00521925">
              <w:rPr>
                <w:rFonts w:ascii="Courier New" w:eastAsia="Times New Roman" w:hAnsi="Courier New" w:cs="Courier New"/>
                <w:color w:val="A9B7C6"/>
                <w:sz w:val="24"/>
                <w:szCs w:val="24"/>
                <w:lang w:eastAsia="es-AR"/>
              </w:rPr>
              <w:t>System.</w:t>
            </w:r>
            <w:r w:rsidRPr="00521925">
              <w:rPr>
                <w:rFonts w:ascii="Courier New" w:eastAsia="Times New Roman" w:hAnsi="Courier New" w:cs="Courier New"/>
                <w:i/>
                <w:iCs/>
                <w:color w:val="9876AA"/>
                <w:sz w:val="24"/>
                <w:szCs w:val="24"/>
                <w:lang w:eastAsia="es-AR"/>
              </w:rPr>
              <w:t>out</w:t>
            </w:r>
            <w:r w:rsidRPr="00521925">
              <w:rPr>
                <w:rFonts w:ascii="Courier New" w:eastAsia="Times New Roman" w:hAnsi="Courier New" w:cs="Courier New"/>
                <w:color w:val="A9B7C6"/>
                <w:sz w:val="24"/>
                <w:szCs w:val="24"/>
                <w:lang w:eastAsia="es-AR"/>
              </w:rPr>
              <w:t>.println(</w:t>
            </w:r>
            <w:r w:rsidRPr="00521925">
              <w:rPr>
                <w:rFonts w:ascii="Courier New" w:eastAsia="Times New Roman" w:hAnsi="Courier New" w:cs="Courier New"/>
                <w:color w:val="6A8759"/>
                <w:sz w:val="24"/>
                <w:szCs w:val="24"/>
                <w:lang w:eastAsia="es-AR"/>
              </w:rPr>
              <w:t>"Mi codigo"</w:t>
            </w:r>
            <w:r w:rsidRPr="00521925">
              <w:rPr>
                <w:rFonts w:ascii="Courier New" w:eastAsia="Times New Roman" w:hAnsi="Courier New" w:cs="Courier New"/>
                <w:color w:val="A9B7C6"/>
                <w:sz w:val="24"/>
                <w:szCs w:val="24"/>
                <w:lang w:eastAsia="es-AR"/>
              </w:rPr>
              <w:t>)</w:t>
            </w:r>
            <w:r w:rsidRPr="00521925">
              <w:rPr>
                <w:rFonts w:ascii="Courier New" w:eastAsia="Times New Roman" w:hAnsi="Courier New" w:cs="Courier New"/>
                <w:color w:val="CC7832"/>
                <w:sz w:val="24"/>
                <w:szCs w:val="24"/>
                <w:lang w:eastAsia="es-AR"/>
              </w:rPr>
              <w:t>;</w:t>
            </w:r>
            <w:r w:rsidRPr="00521925">
              <w:rPr>
                <w:rFonts w:ascii="Courier New" w:eastAsia="Times New Roman" w:hAnsi="Courier New" w:cs="Courier New"/>
                <w:color w:val="CC7832"/>
                <w:sz w:val="24"/>
                <w:szCs w:val="24"/>
                <w:lang w:eastAsia="es-AR"/>
              </w:rPr>
              <w:br/>
              <w:t xml:space="preserve">    </w:t>
            </w:r>
            <w:r w:rsidRPr="00521925">
              <w:rPr>
                <w:rFonts w:ascii="Courier New" w:eastAsia="Times New Roman" w:hAnsi="Courier New" w:cs="Courier New"/>
                <w:color w:val="A9B7C6"/>
                <w:sz w:val="24"/>
                <w:szCs w:val="24"/>
                <w:lang w:eastAsia="es-AR"/>
              </w:rPr>
              <w:t>}</w:t>
            </w:r>
            <w:r w:rsidRPr="00521925">
              <w:rPr>
                <w:rFonts w:ascii="Courier New" w:eastAsia="Times New Roman" w:hAnsi="Courier New" w:cs="Courier New"/>
                <w:color w:val="A9B7C6"/>
                <w:sz w:val="24"/>
                <w:szCs w:val="24"/>
                <w:lang w:eastAsia="es-AR"/>
              </w:rPr>
              <w:br/>
              <w:t>}</w:t>
            </w:r>
          </w:p>
          <w:p w14:paraId="5B0105D1" w14:textId="3369E20E" w:rsidR="00521925" w:rsidRDefault="00521925" w:rsidP="005219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p>
        </w:tc>
      </w:tr>
      <w:tr w:rsidR="009E159A" w14:paraId="5261300A" w14:textId="77777777" w:rsidTr="006D51FE">
        <w:trPr>
          <w:trHeight w:val="8500"/>
        </w:trPr>
        <w:tc>
          <w:tcPr>
            <w:tcW w:w="4278" w:type="dxa"/>
          </w:tcPr>
          <w:p w14:paraId="6444DA90" w14:textId="1388022F" w:rsidR="009E159A" w:rsidRPr="00521925" w:rsidRDefault="00B73EEE" w:rsidP="00B73EEE">
            <w:pPr>
              <w:rPr>
                <w:b/>
                <w:bCs/>
                <w:sz w:val="36"/>
                <w:szCs w:val="36"/>
              </w:rPr>
            </w:pPr>
            <w:r>
              <w:rPr>
                <w:b/>
                <w:bCs/>
                <w:sz w:val="36"/>
                <w:szCs w:val="36"/>
              </w:rPr>
              <w:t xml:space="preserve">Variable primitivas </w:t>
            </w:r>
            <w:r w:rsidR="00521925" w:rsidRPr="00521925">
              <w:rPr>
                <w:b/>
                <w:bCs/>
                <w:sz w:val="36"/>
                <w:szCs w:val="36"/>
              </w:rPr>
              <w:t>Lenguaje tipado</w:t>
            </w:r>
          </w:p>
          <w:p w14:paraId="464B110C" w14:textId="77777777" w:rsidR="00521925" w:rsidRDefault="00521925" w:rsidP="009E159A">
            <w:pPr>
              <w:jc w:val="both"/>
              <w:rPr>
                <w:sz w:val="24"/>
                <w:szCs w:val="24"/>
              </w:rPr>
            </w:pPr>
            <w:r w:rsidRPr="00521925">
              <w:rPr>
                <w:sz w:val="24"/>
                <w:szCs w:val="24"/>
              </w:rPr>
              <w:t>Decimos que el lenguaje de programación Java es un lenguaje fuertemente tipado.</w:t>
            </w:r>
          </w:p>
          <w:p w14:paraId="7BE15129" w14:textId="7D9D38B7" w:rsidR="00521925" w:rsidRDefault="00521925" w:rsidP="009E159A">
            <w:pPr>
              <w:jc w:val="both"/>
              <w:rPr>
                <w:sz w:val="24"/>
                <w:szCs w:val="24"/>
              </w:rPr>
            </w:pPr>
            <w:r>
              <w:rPr>
                <w:sz w:val="24"/>
                <w:szCs w:val="24"/>
              </w:rPr>
              <w:t>Esto quiere decir que para declarar una variable, es necesario indicar el tipo de dato y nombre que se le asigna.</w:t>
            </w:r>
            <w:r>
              <w:rPr>
                <w:noProof/>
                <w:sz w:val="24"/>
                <w:szCs w:val="24"/>
              </w:rPr>
              <w:t xml:space="preserve"> </w:t>
            </w:r>
          </w:p>
        </w:tc>
        <w:tc>
          <w:tcPr>
            <w:tcW w:w="6251" w:type="dxa"/>
          </w:tcPr>
          <w:p w14:paraId="0DF385D0" w14:textId="30F355B2" w:rsidR="009E159A" w:rsidRDefault="00521925" w:rsidP="000937AD">
            <w:pPr>
              <w:jc w:val="center"/>
              <w:rPr>
                <w:sz w:val="24"/>
                <w:szCs w:val="24"/>
              </w:rPr>
            </w:pPr>
            <w:r>
              <w:rPr>
                <w:noProof/>
                <w:sz w:val="24"/>
                <w:szCs w:val="24"/>
              </w:rPr>
              <w:drawing>
                <wp:inline distT="0" distB="0" distL="0" distR="0" wp14:anchorId="022B535A" wp14:editId="782C2D09">
                  <wp:extent cx="3715031" cy="52863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47232" cy="5332197"/>
                          </a:xfrm>
                          <a:prstGeom prst="rect">
                            <a:avLst/>
                          </a:prstGeom>
                          <a:noFill/>
                          <a:ln>
                            <a:noFill/>
                          </a:ln>
                        </pic:spPr>
                      </pic:pic>
                    </a:graphicData>
                  </a:graphic>
                </wp:inline>
              </w:drawing>
            </w:r>
          </w:p>
        </w:tc>
      </w:tr>
      <w:tr w:rsidR="009E159A" w14:paraId="6FD8FBDE" w14:textId="77777777" w:rsidTr="00B612C0">
        <w:trPr>
          <w:trHeight w:val="2950"/>
        </w:trPr>
        <w:tc>
          <w:tcPr>
            <w:tcW w:w="4278" w:type="dxa"/>
          </w:tcPr>
          <w:p w14:paraId="757CC14D" w14:textId="5AB13F06" w:rsidR="009E159A" w:rsidRPr="000937AD" w:rsidRDefault="000937AD" w:rsidP="009E159A">
            <w:pPr>
              <w:jc w:val="both"/>
              <w:rPr>
                <w:b/>
                <w:bCs/>
                <w:sz w:val="36"/>
                <w:szCs w:val="36"/>
              </w:rPr>
            </w:pPr>
            <w:r w:rsidRPr="000937AD">
              <w:rPr>
                <w:b/>
                <w:bCs/>
                <w:sz w:val="36"/>
                <w:szCs w:val="36"/>
              </w:rPr>
              <w:t>Estructura de decisión IF</w:t>
            </w:r>
          </w:p>
        </w:tc>
        <w:tc>
          <w:tcPr>
            <w:tcW w:w="6251" w:type="dxa"/>
          </w:tcPr>
          <w:p w14:paraId="2F5A2D29" w14:textId="77777777" w:rsidR="000937AD" w:rsidRPr="000937AD" w:rsidRDefault="000937AD" w:rsidP="000937AD">
            <w:pPr>
              <w:pStyle w:val="HTMLconformatoprevio"/>
              <w:shd w:val="clear" w:color="auto" w:fill="2B2B2B"/>
              <w:rPr>
                <w:color w:val="CC7832"/>
                <w:sz w:val="24"/>
                <w:szCs w:val="24"/>
              </w:rPr>
            </w:pPr>
          </w:p>
          <w:p w14:paraId="71444235" w14:textId="77777777" w:rsidR="009E159A" w:rsidRPr="000937AD" w:rsidRDefault="000937AD" w:rsidP="000937AD">
            <w:pPr>
              <w:pStyle w:val="HTMLconformatoprevio"/>
              <w:shd w:val="clear" w:color="auto" w:fill="2B2B2B"/>
              <w:rPr>
                <w:color w:val="A9B7C6"/>
                <w:sz w:val="24"/>
                <w:szCs w:val="24"/>
              </w:rPr>
            </w:pPr>
            <w:r w:rsidRPr="000937AD">
              <w:rPr>
                <w:color w:val="CC7832"/>
                <w:sz w:val="24"/>
                <w:szCs w:val="24"/>
              </w:rPr>
              <w:t xml:space="preserve">if </w:t>
            </w:r>
            <w:r w:rsidRPr="000937AD">
              <w:rPr>
                <w:color w:val="A9B7C6"/>
                <w:sz w:val="24"/>
                <w:szCs w:val="24"/>
              </w:rPr>
              <w:t>(condición){</w:t>
            </w:r>
            <w:r w:rsidRPr="000937AD">
              <w:rPr>
                <w:color w:val="A9B7C6"/>
                <w:sz w:val="24"/>
                <w:szCs w:val="24"/>
              </w:rPr>
              <w:br/>
              <w:t xml:space="preserve">    </w:t>
            </w:r>
            <w:r w:rsidRPr="000937AD">
              <w:rPr>
                <w:color w:val="FFFFFF" w:themeColor="background1"/>
                <w:sz w:val="24"/>
                <w:szCs w:val="24"/>
              </w:rPr>
              <w:t>//código que se corre si la condición es verdadera</w:t>
            </w:r>
            <w:r w:rsidRPr="000937AD">
              <w:rPr>
                <w:color w:val="808080"/>
                <w:sz w:val="24"/>
                <w:szCs w:val="24"/>
              </w:rPr>
              <w:br/>
            </w:r>
            <w:r w:rsidRPr="000937AD">
              <w:rPr>
                <w:color w:val="A9B7C6"/>
                <w:sz w:val="24"/>
                <w:szCs w:val="24"/>
              </w:rPr>
              <w:t>}</w:t>
            </w:r>
            <w:r w:rsidRPr="000937AD">
              <w:rPr>
                <w:color w:val="A9B7C6"/>
                <w:sz w:val="24"/>
                <w:szCs w:val="24"/>
              </w:rPr>
              <w:br/>
            </w:r>
            <w:r w:rsidRPr="000937AD">
              <w:rPr>
                <w:color w:val="CC7832"/>
                <w:sz w:val="24"/>
                <w:szCs w:val="24"/>
              </w:rPr>
              <w:t xml:space="preserve">else </w:t>
            </w:r>
            <w:r w:rsidRPr="000937AD">
              <w:rPr>
                <w:color w:val="A9B7C6"/>
                <w:sz w:val="24"/>
                <w:szCs w:val="24"/>
              </w:rPr>
              <w:t>{</w:t>
            </w:r>
            <w:r w:rsidRPr="000937AD">
              <w:rPr>
                <w:color w:val="A9B7C6"/>
                <w:sz w:val="24"/>
                <w:szCs w:val="24"/>
              </w:rPr>
              <w:br/>
              <w:t xml:space="preserve">    </w:t>
            </w:r>
            <w:r w:rsidRPr="000937AD">
              <w:rPr>
                <w:color w:val="FFFFFF" w:themeColor="background1"/>
                <w:sz w:val="24"/>
                <w:szCs w:val="24"/>
              </w:rPr>
              <w:t>//código que se corre la condición no fue verdadera</w:t>
            </w:r>
            <w:r w:rsidRPr="000937AD">
              <w:rPr>
                <w:color w:val="808080"/>
                <w:sz w:val="24"/>
                <w:szCs w:val="24"/>
              </w:rPr>
              <w:br/>
            </w:r>
            <w:r w:rsidRPr="000937AD">
              <w:rPr>
                <w:color w:val="A9B7C6"/>
                <w:sz w:val="24"/>
                <w:szCs w:val="24"/>
              </w:rPr>
              <w:t>}</w:t>
            </w:r>
          </w:p>
          <w:p w14:paraId="4E10A6BA" w14:textId="7043BA05" w:rsidR="000937AD" w:rsidRPr="000937AD" w:rsidRDefault="000937AD" w:rsidP="000937AD">
            <w:pPr>
              <w:pStyle w:val="HTMLconformatoprevio"/>
              <w:shd w:val="clear" w:color="auto" w:fill="2B2B2B"/>
              <w:rPr>
                <w:color w:val="A9B7C6"/>
              </w:rPr>
            </w:pPr>
          </w:p>
        </w:tc>
      </w:tr>
      <w:tr w:rsidR="009E159A" w14:paraId="1ED72981" w14:textId="77777777" w:rsidTr="00B73EEE">
        <w:trPr>
          <w:trHeight w:val="4751"/>
        </w:trPr>
        <w:tc>
          <w:tcPr>
            <w:tcW w:w="4277" w:type="dxa"/>
          </w:tcPr>
          <w:p w14:paraId="72436CBB" w14:textId="51C8A655" w:rsidR="008E7BD4" w:rsidRPr="000937AD" w:rsidRDefault="000937AD" w:rsidP="009E159A">
            <w:pPr>
              <w:jc w:val="both"/>
              <w:rPr>
                <w:b/>
                <w:bCs/>
                <w:sz w:val="36"/>
                <w:szCs w:val="36"/>
              </w:rPr>
            </w:pPr>
            <w:r>
              <w:lastRenderedPageBreak/>
              <w:br w:type="page"/>
            </w:r>
            <w:r w:rsidRPr="000937AD">
              <w:rPr>
                <w:b/>
                <w:bCs/>
                <w:sz w:val="36"/>
                <w:szCs w:val="36"/>
              </w:rPr>
              <w:t>Estructura de decisión Switch</w:t>
            </w:r>
          </w:p>
        </w:tc>
        <w:tc>
          <w:tcPr>
            <w:tcW w:w="6252" w:type="dxa"/>
          </w:tcPr>
          <w:p w14:paraId="1FAF3028" w14:textId="406E544A" w:rsidR="000937AD" w:rsidRDefault="000937AD" w:rsidP="00B73EEE">
            <w:pPr>
              <w:pStyle w:val="HTMLconformatoprevio"/>
              <w:shd w:val="clear" w:color="auto" w:fill="2B2B2B"/>
              <w:rPr>
                <w:sz w:val="24"/>
                <w:szCs w:val="24"/>
              </w:rPr>
            </w:pPr>
            <w:r w:rsidRPr="000937AD">
              <w:rPr>
                <w:color w:val="CC7832"/>
                <w:sz w:val="24"/>
                <w:szCs w:val="24"/>
              </w:rPr>
              <w:t xml:space="preserve">switch </w:t>
            </w:r>
            <w:r w:rsidRPr="000937AD">
              <w:rPr>
                <w:color w:val="A9B7C6"/>
                <w:sz w:val="24"/>
                <w:szCs w:val="24"/>
              </w:rPr>
              <w:t>(variable){</w:t>
            </w:r>
            <w:r w:rsidRPr="000937AD">
              <w:rPr>
                <w:color w:val="A9B7C6"/>
                <w:sz w:val="24"/>
                <w:szCs w:val="24"/>
              </w:rPr>
              <w:br/>
              <w:t xml:space="preserve">    </w:t>
            </w:r>
            <w:r w:rsidRPr="000937AD">
              <w:rPr>
                <w:color w:val="CC7832"/>
                <w:sz w:val="24"/>
                <w:szCs w:val="24"/>
              </w:rPr>
              <w:t xml:space="preserve">case </w:t>
            </w:r>
            <w:r w:rsidRPr="000937AD">
              <w:rPr>
                <w:color w:val="A9B7C6"/>
                <w:sz w:val="24"/>
                <w:szCs w:val="24"/>
              </w:rPr>
              <w:t>valor1:</w:t>
            </w:r>
            <w:r w:rsidRPr="000937AD">
              <w:rPr>
                <w:color w:val="A9B7C6"/>
                <w:sz w:val="24"/>
                <w:szCs w:val="24"/>
              </w:rPr>
              <w:br/>
            </w:r>
            <w:r w:rsidRPr="000937AD">
              <w:rPr>
                <w:color w:val="FFFFFF" w:themeColor="background1"/>
                <w:sz w:val="24"/>
                <w:szCs w:val="24"/>
              </w:rPr>
              <w:t xml:space="preserve">        //código que se ejecuta si la</w:t>
            </w:r>
            <w:r w:rsidRPr="000937AD">
              <w:rPr>
                <w:color w:val="FFFFFF" w:themeColor="background1"/>
                <w:sz w:val="24"/>
                <w:szCs w:val="24"/>
              </w:rPr>
              <w:br/>
              <w:t xml:space="preserve">        //variable tiene valor1</w:t>
            </w:r>
            <w:r w:rsidRPr="000937AD">
              <w:rPr>
                <w:color w:val="808080"/>
                <w:sz w:val="24"/>
                <w:szCs w:val="24"/>
              </w:rPr>
              <w:br/>
              <w:t xml:space="preserve">        </w:t>
            </w:r>
            <w:r w:rsidRPr="000937AD">
              <w:rPr>
                <w:color w:val="CC7832"/>
                <w:sz w:val="24"/>
                <w:szCs w:val="24"/>
              </w:rPr>
              <w:t>break;</w:t>
            </w:r>
            <w:r w:rsidRPr="000937AD">
              <w:rPr>
                <w:color w:val="CC7832"/>
                <w:sz w:val="24"/>
                <w:szCs w:val="24"/>
              </w:rPr>
              <w:br/>
              <w:t xml:space="preserve">    case </w:t>
            </w:r>
            <w:r w:rsidRPr="000937AD">
              <w:rPr>
                <w:color w:val="A9B7C6"/>
                <w:sz w:val="24"/>
                <w:szCs w:val="24"/>
              </w:rPr>
              <w:t>valor2:</w:t>
            </w:r>
            <w:r w:rsidRPr="000937AD">
              <w:rPr>
                <w:color w:val="A9B7C6"/>
                <w:sz w:val="24"/>
                <w:szCs w:val="24"/>
              </w:rPr>
              <w:br/>
              <w:t xml:space="preserve">        </w:t>
            </w:r>
            <w:r w:rsidRPr="000937AD">
              <w:rPr>
                <w:color w:val="FFFFFF" w:themeColor="background1"/>
                <w:sz w:val="24"/>
                <w:szCs w:val="24"/>
              </w:rPr>
              <w:t>//código que se ejecuta si la</w:t>
            </w:r>
            <w:r w:rsidRPr="000937AD">
              <w:rPr>
                <w:color w:val="FFFFFF" w:themeColor="background1"/>
                <w:sz w:val="24"/>
                <w:szCs w:val="24"/>
              </w:rPr>
              <w:br/>
              <w:t xml:space="preserve">        //variable tiene valor2</w:t>
            </w:r>
            <w:r w:rsidRPr="000937AD">
              <w:rPr>
                <w:color w:val="808080"/>
                <w:sz w:val="24"/>
                <w:szCs w:val="24"/>
              </w:rPr>
              <w:br/>
              <w:t xml:space="preserve">        </w:t>
            </w:r>
            <w:r w:rsidRPr="000937AD">
              <w:rPr>
                <w:color w:val="CC7832"/>
                <w:sz w:val="24"/>
                <w:szCs w:val="24"/>
              </w:rPr>
              <w:t>break;</w:t>
            </w:r>
            <w:r w:rsidRPr="000937AD">
              <w:rPr>
                <w:color w:val="CC7832"/>
                <w:sz w:val="24"/>
                <w:szCs w:val="24"/>
              </w:rPr>
              <w:br/>
              <w:t xml:space="preserve">        </w:t>
            </w:r>
            <w:r w:rsidRPr="000937AD">
              <w:rPr>
                <w:color w:val="A9B7C6"/>
                <w:sz w:val="24"/>
                <w:szCs w:val="24"/>
              </w:rPr>
              <w:t>.</w:t>
            </w:r>
            <w:r w:rsidRPr="000937AD">
              <w:rPr>
                <w:color w:val="A9B7C6"/>
                <w:sz w:val="24"/>
                <w:szCs w:val="24"/>
              </w:rPr>
              <w:br/>
              <w:t xml:space="preserve">        .</w:t>
            </w:r>
            <w:r w:rsidRPr="000937AD">
              <w:rPr>
                <w:color w:val="A9B7C6"/>
                <w:sz w:val="24"/>
                <w:szCs w:val="24"/>
              </w:rPr>
              <w:br/>
              <w:t xml:space="preserve">        </w:t>
            </w:r>
            <w:r w:rsidRPr="000937AD">
              <w:rPr>
                <w:color w:val="CC7832"/>
                <w:sz w:val="24"/>
                <w:szCs w:val="24"/>
              </w:rPr>
              <w:t>default</w:t>
            </w:r>
            <w:r w:rsidRPr="000937AD">
              <w:rPr>
                <w:color w:val="A9B7C6"/>
                <w:sz w:val="24"/>
                <w:szCs w:val="24"/>
              </w:rPr>
              <w:t>:</w:t>
            </w:r>
            <w:r w:rsidRPr="000937AD">
              <w:rPr>
                <w:color w:val="A9B7C6"/>
                <w:sz w:val="24"/>
                <w:szCs w:val="24"/>
              </w:rPr>
              <w:br/>
              <w:t xml:space="preserve">        </w:t>
            </w:r>
            <w:r w:rsidRPr="000937AD">
              <w:rPr>
                <w:color w:val="FFFFFF" w:themeColor="background1"/>
                <w:sz w:val="24"/>
                <w:szCs w:val="24"/>
              </w:rPr>
              <w:t>//código que se ejecuta si la</w:t>
            </w:r>
            <w:r w:rsidRPr="000937AD">
              <w:rPr>
                <w:color w:val="FFFFFF" w:themeColor="background1"/>
                <w:sz w:val="24"/>
                <w:szCs w:val="24"/>
              </w:rPr>
              <w:br/>
              <w:t xml:space="preserve">        //variable tiene algún valor no</w:t>
            </w:r>
            <w:r w:rsidRPr="000937AD">
              <w:rPr>
                <w:color w:val="FFFFFF" w:themeColor="background1"/>
                <w:sz w:val="24"/>
                <w:szCs w:val="24"/>
              </w:rPr>
              <w:br/>
              <w:t xml:space="preserve">        //enumerado</w:t>
            </w:r>
            <w:r w:rsidRPr="000937AD">
              <w:rPr>
                <w:color w:val="808080"/>
                <w:sz w:val="24"/>
                <w:szCs w:val="24"/>
              </w:rPr>
              <w:br/>
            </w:r>
            <w:r w:rsidRPr="000937AD">
              <w:rPr>
                <w:color w:val="A9B7C6"/>
                <w:sz w:val="24"/>
                <w:szCs w:val="24"/>
              </w:rPr>
              <w:t>}</w:t>
            </w:r>
          </w:p>
        </w:tc>
      </w:tr>
      <w:tr w:rsidR="009E159A" w14:paraId="6C67C9EA" w14:textId="77777777" w:rsidTr="00B73EEE">
        <w:trPr>
          <w:trHeight w:val="1216"/>
        </w:trPr>
        <w:tc>
          <w:tcPr>
            <w:tcW w:w="4277" w:type="dxa"/>
          </w:tcPr>
          <w:p w14:paraId="6040409D" w14:textId="657165C5" w:rsidR="009E159A" w:rsidRPr="008E7BD4" w:rsidRDefault="00B73EEE" w:rsidP="009E159A">
            <w:pPr>
              <w:jc w:val="both"/>
              <w:rPr>
                <w:b/>
                <w:bCs/>
                <w:sz w:val="36"/>
                <w:szCs w:val="36"/>
              </w:rPr>
            </w:pPr>
            <w:r>
              <w:rPr>
                <w:b/>
                <w:bCs/>
                <w:sz w:val="36"/>
                <w:szCs w:val="36"/>
              </w:rPr>
              <w:t>F</w:t>
            </w:r>
            <w:r w:rsidR="000937AD" w:rsidRPr="008E7BD4">
              <w:rPr>
                <w:b/>
                <w:bCs/>
                <w:sz w:val="36"/>
                <w:szCs w:val="36"/>
              </w:rPr>
              <w:t>or</w:t>
            </w:r>
          </w:p>
          <w:p w14:paraId="3F5FEB77" w14:textId="6D99020B" w:rsidR="000937AD" w:rsidRDefault="000937AD" w:rsidP="009E159A">
            <w:pPr>
              <w:jc w:val="both"/>
              <w:rPr>
                <w:sz w:val="24"/>
                <w:szCs w:val="24"/>
              </w:rPr>
            </w:pPr>
            <w:r>
              <w:rPr>
                <w:sz w:val="24"/>
                <w:szCs w:val="24"/>
              </w:rPr>
              <w:t>Codigo que se ejecutara cada vez según indiquemos.</w:t>
            </w:r>
          </w:p>
        </w:tc>
        <w:tc>
          <w:tcPr>
            <w:tcW w:w="6252" w:type="dxa"/>
          </w:tcPr>
          <w:p w14:paraId="6ED6953D" w14:textId="77777777" w:rsidR="000937AD" w:rsidRPr="000937AD" w:rsidRDefault="000937AD" w:rsidP="000937AD">
            <w:pPr>
              <w:pStyle w:val="HTMLconformatoprevio"/>
              <w:shd w:val="clear" w:color="auto" w:fill="2B2B2B"/>
              <w:rPr>
                <w:color w:val="CC7832"/>
                <w:sz w:val="24"/>
                <w:szCs w:val="24"/>
              </w:rPr>
            </w:pPr>
          </w:p>
          <w:p w14:paraId="5DD91782" w14:textId="12B179E5" w:rsidR="000937AD" w:rsidRPr="000937AD" w:rsidRDefault="000937AD" w:rsidP="00B73EEE">
            <w:pPr>
              <w:pStyle w:val="HTMLconformatoprevio"/>
              <w:shd w:val="clear" w:color="auto" w:fill="2B2B2B"/>
              <w:rPr>
                <w:color w:val="A9B7C6"/>
                <w:sz w:val="24"/>
                <w:szCs w:val="24"/>
              </w:rPr>
            </w:pPr>
            <w:r w:rsidRPr="000937AD">
              <w:rPr>
                <w:color w:val="CC7832"/>
                <w:sz w:val="24"/>
                <w:szCs w:val="24"/>
              </w:rPr>
              <w:t>for</w:t>
            </w:r>
            <w:r w:rsidRPr="000937AD">
              <w:rPr>
                <w:color w:val="A9B7C6"/>
                <w:sz w:val="24"/>
                <w:szCs w:val="24"/>
              </w:rPr>
              <w:t xml:space="preserve">(Integer i = </w:t>
            </w:r>
            <w:r w:rsidRPr="000937AD">
              <w:rPr>
                <w:color w:val="6897BB"/>
                <w:sz w:val="24"/>
                <w:szCs w:val="24"/>
              </w:rPr>
              <w:t>0</w:t>
            </w:r>
            <w:r w:rsidRPr="000937AD">
              <w:rPr>
                <w:color w:val="CC7832"/>
                <w:sz w:val="24"/>
                <w:szCs w:val="24"/>
              </w:rPr>
              <w:t xml:space="preserve">; </w:t>
            </w:r>
            <w:r w:rsidRPr="000937AD">
              <w:rPr>
                <w:color w:val="A9B7C6"/>
                <w:sz w:val="24"/>
                <w:szCs w:val="24"/>
              </w:rPr>
              <w:t>i &lt; valorMaximo</w:t>
            </w:r>
            <w:r w:rsidRPr="000937AD">
              <w:rPr>
                <w:color w:val="CC7832"/>
                <w:sz w:val="24"/>
                <w:szCs w:val="24"/>
              </w:rPr>
              <w:t xml:space="preserve">; </w:t>
            </w:r>
            <w:r w:rsidRPr="000937AD">
              <w:rPr>
                <w:color w:val="A9B7C6"/>
                <w:sz w:val="24"/>
                <w:szCs w:val="24"/>
              </w:rPr>
              <w:t>i++){</w:t>
            </w:r>
            <w:r w:rsidRPr="000937AD">
              <w:rPr>
                <w:color w:val="A9B7C6"/>
                <w:sz w:val="24"/>
                <w:szCs w:val="24"/>
              </w:rPr>
              <w:br/>
            </w:r>
            <w:r w:rsidRPr="000937AD">
              <w:rPr>
                <w:color w:val="FFFFFF" w:themeColor="background1"/>
                <w:sz w:val="24"/>
                <w:szCs w:val="24"/>
              </w:rPr>
              <w:t>//código que se ejecuta cada vez</w:t>
            </w:r>
            <w:r w:rsidRPr="000937AD">
              <w:rPr>
                <w:color w:val="808080"/>
                <w:sz w:val="24"/>
                <w:szCs w:val="24"/>
              </w:rPr>
              <w:br/>
            </w:r>
            <w:r w:rsidRPr="000937AD">
              <w:rPr>
                <w:color w:val="A9B7C6"/>
                <w:sz w:val="24"/>
                <w:szCs w:val="24"/>
              </w:rPr>
              <w:t>}</w:t>
            </w:r>
          </w:p>
        </w:tc>
      </w:tr>
      <w:tr w:rsidR="009E159A" w14:paraId="519EE9C2" w14:textId="77777777" w:rsidTr="00B73EEE">
        <w:trPr>
          <w:trHeight w:val="1549"/>
        </w:trPr>
        <w:tc>
          <w:tcPr>
            <w:tcW w:w="4277" w:type="dxa"/>
          </w:tcPr>
          <w:p w14:paraId="197A0663" w14:textId="18C4ECB8" w:rsidR="009E159A" w:rsidRPr="008E7BD4" w:rsidRDefault="00B73EEE" w:rsidP="009E159A">
            <w:pPr>
              <w:jc w:val="both"/>
              <w:rPr>
                <w:b/>
                <w:bCs/>
                <w:sz w:val="36"/>
                <w:szCs w:val="36"/>
              </w:rPr>
            </w:pPr>
            <w:r>
              <w:rPr>
                <w:b/>
                <w:bCs/>
                <w:sz w:val="36"/>
                <w:szCs w:val="36"/>
              </w:rPr>
              <w:t>F</w:t>
            </w:r>
            <w:r w:rsidR="000937AD" w:rsidRPr="008E7BD4">
              <w:rPr>
                <w:b/>
                <w:bCs/>
                <w:sz w:val="36"/>
                <w:szCs w:val="36"/>
              </w:rPr>
              <w:t>or object</w:t>
            </w:r>
          </w:p>
          <w:p w14:paraId="014F378A" w14:textId="77777777" w:rsidR="000937AD" w:rsidRDefault="000937AD" w:rsidP="009E159A">
            <w:pPr>
              <w:jc w:val="both"/>
              <w:rPr>
                <w:sz w:val="24"/>
                <w:szCs w:val="24"/>
              </w:rPr>
            </w:pPr>
            <w:r>
              <w:rPr>
                <w:sz w:val="24"/>
                <w:szCs w:val="24"/>
              </w:rPr>
              <w:t>Codigo que se ejectuara por cada objeto en la lista.</w:t>
            </w:r>
          </w:p>
          <w:p w14:paraId="64BA013A" w14:textId="1A1A62DB" w:rsidR="008E7BD4" w:rsidRDefault="008E7BD4" w:rsidP="009E159A">
            <w:pPr>
              <w:jc w:val="both"/>
              <w:rPr>
                <w:sz w:val="24"/>
                <w:szCs w:val="24"/>
              </w:rPr>
            </w:pPr>
          </w:p>
        </w:tc>
        <w:tc>
          <w:tcPr>
            <w:tcW w:w="6252" w:type="dxa"/>
          </w:tcPr>
          <w:p w14:paraId="7ED05208" w14:textId="77777777" w:rsidR="000937AD" w:rsidRPr="000937AD" w:rsidRDefault="000937AD" w:rsidP="000937AD">
            <w:pPr>
              <w:pStyle w:val="HTMLconformatoprevio"/>
              <w:shd w:val="clear" w:color="auto" w:fill="2B2B2B"/>
              <w:rPr>
                <w:color w:val="CC7832"/>
                <w:sz w:val="24"/>
                <w:szCs w:val="24"/>
              </w:rPr>
            </w:pPr>
          </w:p>
          <w:p w14:paraId="4ECE0B93" w14:textId="7FE62FE5" w:rsidR="000937AD" w:rsidRPr="000937AD" w:rsidRDefault="000937AD" w:rsidP="00B73EEE">
            <w:pPr>
              <w:pStyle w:val="HTMLconformatoprevio"/>
              <w:shd w:val="clear" w:color="auto" w:fill="2B2B2B"/>
              <w:rPr>
                <w:sz w:val="24"/>
                <w:szCs w:val="24"/>
              </w:rPr>
            </w:pPr>
            <w:r w:rsidRPr="000937AD">
              <w:rPr>
                <w:color w:val="CC7832"/>
                <w:sz w:val="24"/>
                <w:szCs w:val="24"/>
              </w:rPr>
              <w:t>for</w:t>
            </w:r>
            <w:r w:rsidRPr="000937AD">
              <w:rPr>
                <w:color w:val="A9B7C6"/>
                <w:sz w:val="24"/>
                <w:szCs w:val="24"/>
              </w:rPr>
              <w:t>(Object object : listaDeObjetos){</w:t>
            </w:r>
            <w:r w:rsidRPr="000937AD">
              <w:rPr>
                <w:color w:val="A9B7C6"/>
                <w:sz w:val="24"/>
                <w:szCs w:val="24"/>
              </w:rPr>
              <w:br/>
            </w:r>
            <w:r w:rsidRPr="000937AD">
              <w:rPr>
                <w:color w:val="FFFFFF" w:themeColor="background1"/>
                <w:sz w:val="24"/>
                <w:szCs w:val="24"/>
              </w:rPr>
              <w:t>//código que se va a ejecutar por</w:t>
            </w:r>
            <w:r w:rsidRPr="000937AD">
              <w:rPr>
                <w:color w:val="FFFFFF" w:themeColor="background1"/>
                <w:sz w:val="24"/>
                <w:szCs w:val="24"/>
              </w:rPr>
              <w:br/>
              <w:t>//cada objeto en la lista</w:t>
            </w:r>
            <w:r w:rsidRPr="000937AD">
              <w:rPr>
                <w:color w:val="808080"/>
                <w:sz w:val="24"/>
                <w:szCs w:val="24"/>
              </w:rPr>
              <w:br/>
            </w:r>
            <w:r w:rsidRPr="000937AD">
              <w:rPr>
                <w:color w:val="A9B7C6"/>
                <w:sz w:val="24"/>
                <w:szCs w:val="24"/>
              </w:rPr>
              <w:t>}</w:t>
            </w:r>
          </w:p>
        </w:tc>
      </w:tr>
      <w:tr w:rsidR="009E159A" w14:paraId="6B6DD68F" w14:textId="77777777" w:rsidTr="00B73EEE">
        <w:trPr>
          <w:trHeight w:val="1193"/>
        </w:trPr>
        <w:tc>
          <w:tcPr>
            <w:tcW w:w="4277" w:type="dxa"/>
          </w:tcPr>
          <w:p w14:paraId="0C9793A5" w14:textId="05EB3A26" w:rsidR="009E159A" w:rsidRPr="008E7BD4" w:rsidRDefault="00B73EEE" w:rsidP="009E159A">
            <w:pPr>
              <w:jc w:val="both"/>
              <w:rPr>
                <w:b/>
                <w:bCs/>
                <w:sz w:val="36"/>
                <w:szCs w:val="36"/>
              </w:rPr>
            </w:pPr>
            <w:r>
              <w:rPr>
                <w:b/>
                <w:bCs/>
                <w:sz w:val="36"/>
                <w:szCs w:val="36"/>
              </w:rPr>
              <w:t>W</w:t>
            </w:r>
            <w:r w:rsidR="000937AD" w:rsidRPr="008E7BD4">
              <w:rPr>
                <w:b/>
                <w:bCs/>
                <w:sz w:val="36"/>
                <w:szCs w:val="36"/>
              </w:rPr>
              <w:t>hile</w:t>
            </w:r>
          </w:p>
          <w:p w14:paraId="587A8BC5" w14:textId="34B20387" w:rsidR="008E7BD4" w:rsidRDefault="000937AD" w:rsidP="00B73EEE">
            <w:pPr>
              <w:jc w:val="both"/>
              <w:rPr>
                <w:sz w:val="24"/>
                <w:szCs w:val="24"/>
              </w:rPr>
            </w:pPr>
            <w:r>
              <w:rPr>
                <w:sz w:val="24"/>
                <w:szCs w:val="24"/>
              </w:rPr>
              <w:t>Codigo que se ejecutara mientras se cumpla una condicion.</w:t>
            </w:r>
          </w:p>
        </w:tc>
        <w:tc>
          <w:tcPr>
            <w:tcW w:w="6252" w:type="dxa"/>
          </w:tcPr>
          <w:p w14:paraId="7050EBAA" w14:textId="63A46296" w:rsidR="000937AD" w:rsidRPr="000937AD" w:rsidRDefault="000937AD" w:rsidP="00B73EEE">
            <w:pPr>
              <w:pStyle w:val="HTMLconformatoprevio"/>
              <w:shd w:val="clear" w:color="auto" w:fill="2B2B2B"/>
              <w:rPr>
                <w:sz w:val="24"/>
                <w:szCs w:val="24"/>
              </w:rPr>
            </w:pPr>
            <w:r w:rsidRPr="000937AD">
              <w:rPr>
                <w:color w:val="A9B7C6"/>
                <w:sz w:val="24"/>
                <w:szCs w:val="24"/>
              </w:rPr>
              <w:br/>
            </w:r>
            <w:r w:rsidRPr="000937AD">
              <w:rPr>
                <w:color w:val="CC7832"/>
                <w:sz w:val="24"/>
                <w:szCs w:val="24"/>
              </w:rPr>
              <w:t>while</w:t>
            </w:r>
            <w:r w:rsidRPr="000937AD">
              <w:rPr>
                <w:color w:val="A9B7C6"/>
                <w:sz w:val="24"/>
                <w:szCs w:val="24"/>
              </w:rPr>
              <w:t>(condición){</w:t>
            </w:r>
            <w:r w:rsidRPr="000937AD">
              <w:rPr>
                <w:color w:val="A9B7C6"/>
                <w:sz w:val="24"/>
                <w:szCs w:val="24"/>
              </w:rPr>
              <w:br/>
            </w:r>
            <w:r w:rsidRPr="000937AD">
              <w:rPr>
                <w:color w:val="FFFFFF" w:themeColor="background1"/>
                <w:sz w:val="24"/>
                <w:szCs w:val="24"/>
              </w:rPr>
              <w:t>//hacer este código</w:t>
            </w:r>
            <w:r w:rsidRPr="000937AD">
              <w:rPr>
                <w:color w:val="808080"/>
                <w:sz w:val="24"/>
                <w:szCs w:val="24"/>
              </w:rPr>
              <w:br/>
            </w:r>
            <w:r w:rsidRPr="000937AD">
              <w:rPr>
                <w:color w:val="A9B7C6"/>
                <w:sz w:val="24"/>
                <w:szCs w:val="24"/>
              </w:rPr>
              <w:t>}</w:t>
            </w:r>
          </w:p>
        </w:tc>
      </w:tr>
      <w:tr w:rsidR="009E159A" w14:paraId="2053EBC1" w14:textId="77777777" w:rsidTr="00B73EEE">
        <w:trPr>
          <w:trHeight w:val="6601"/>
        </w:trPr>
        <w:tc>
          <w:tcPr>
            <w:tcW w:w="4277" w:type="dxa"/>
          </w:tcPr>
          <w:p w14:paraId="7C521D5C" w14:textId="77777777" w:rsidR="009E159A" w:rsidRPr="00B73EEE" w:rsidRDefault="00B73EEE" w:rsidP="009E159A">
            <w:pPr>
              <w:jc w:val="both"/>
              <w:rPr>
                <w:b/>
                <w:bCs/>
                <w:sz w:val="36"/>
                <w:szCs w:val="36"/>
              </w:rPr>
            </w:pPr>
            <w:r w:rsidRPr="00B73EEE">
              <w:rPr>
                <w:b/>
                <w:bCs/>
                <w:sz w:val="36"/>
                <w:szCs w:val="36"/>
              </w:rPr>
              <w:t>Clases</w:t>
            </w:r>
          </w:p>
          <w:p w14:paraId="15071552" w14:textId="77777777" w:rsidR="00B73EEE" w:rsidRPr="00B73EEE" w:rsidRDefault="00B73EEE" w:rsidP="00B73EEE">
            <w:pPr>
              <w:jc w:val="both"/>
              <w:rPr>
                <w:sz w:val="24"/>
                <w:szCs w:val="24"/>
              </w:rPr>
            </w:pPr>
            <w:r w:rsidRPr="00B73EEE">
              <w:rPr>
                <w:sz w:val="24"/>
                <w:szCs w:val="24"/>
              </w:rPr>
              <w:t>elemento que, además de almacenar un valor, nos</w:t>
            </w:r>
          </w:p>
          <w:p w14:paraId="4BC9A801" w14:textId="77777777" w:rsidR="00B73EEE" w:rsidRPr="00B73EEE" w:rsidRDefault="00B73EEE" w:rsidP="00B73EEE">
            <w:pPr>
              <w:jc w:val="both"/>
              <w:rPr>
                <w:sz w:val="24"/>
                <w:szCs w:val="24"/>
              </w:rPr>
            </w:pPr>
            <w:r w:rsidRPr="00B73EEE">
              <w:rPr>
                <w:sz w:val="24"/>
                <w:szCs w:val="24"/>
              </w:rPr>
              <w:t>permite realizar ciertas operaciones que ya vienen programadas, a estas operaciones</w:t>
            </w:r>
          </w:p>
          <w:p w14:paraId="6FCD2B40" w14:textId="123F1791" w:rsidR="00B73EEE" w:rsidRDefault="00B73EEE" w:rsidP="00B73EEE">
            <w:pPr>
              <w:jc w:val="both"/>
              <w:rPr>
                <w:sz w:val="24"/>
                <w:szCs w:val="24"/>
              </w:rPr>
            </w:pPr>
            <w:r w:rsidRPr="00B73EEE">
              <w:rPr>
                <w:sz w:val="24"/>
                <w:szCs w:val="24"/>
              </w:rPr>
              <w:t>las llamamos métodos.</w:t>
            </w:r>
          </w:p>
        </w:tc>
        <w:tc>
          <w:tcPr>
            <w:tcW w:w="6252" w:type="dxa"/>
          </w:tcPr>
          <w:p w14:paraId="2D012778" w14:textId="41C7481F" w:rsidR="009E159A" w:rsidRDefault="00B73EEE" w:rsidP="00B73EEE">
            <w:pPr>
              <w:jc w:val="center"/>
              <w:rPr>
                <w:sz w:val="24"/>
                <w:szCs w:val="24"/>
              </w:rPr>
            </w:pPr>
            <w:r>
              <w:rPr>
                <w:noProof/>
                <w:sz w:val="24"/>
                <w:szCs w:val="24"/>
              </w:rPr>
              <w:drawing>
                <wp:inline distT="0" distB="0" distL="0" distR="0" wp14:anchorId="34BBC1B0" wp14:editId="39B2D72F">
                  <wp:extent cx="2762250" cy="41341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86690" cy="4170682"/>
                          </a:xfrm>
                          <a:prstGeom prst="rect">
                            <a:avLst/>
                          </a:prstGeom>
                          <a:noFill/>
                          <a:ln>
                            <a:noFill/>
                          </a:ln>
                        </pic:spPr>
                      </pic:pic>
                    </a:graphicData>
                  </a:graphic>
                </wp:inline>
              </w:drawing>
            </w:r>
          </w:p>
        </w:tc>
      </w:tr>
    </w:tbl>
    <w:p w14:paraId="22A41255" w14:textId="4D2F2874" w:rsidR="008E7BD4" w:rsidRDefault="00B73EEE" w:rsidP="009E159A">
      <w:pPr>
        <w:jc w:val="both"/>
        <w:rPr>
          <w:sz w:val="24"/>
          <w:szCs w:val="24"/>
        </w:rPr>
      </w:pPr>
      <w:r>
        <w:rPr>
          <w:noProof/>
          <w:sz w:val="24"/>
          <w:szCs w:val="24"/>
        </w:rPr>
        <w:lastRenderedPageBreak/>
        <w:drawing>
          <wp:inline distT="0" distB="0" distL="0" distR="0" wp14:anchorId="5325D26A" wp14:editId="458E91DB">
            <wp:extent cx="6648450" cy="96583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8450" cy="965835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3397"/>
        <w:gridCol w:w="7059"/>
      </w:tblGrid>
      <w:tr w:rsidR="00B926C5" w14:paraId="394C1780" w14:textId="77777777" w:rsidTr="00B926C5">
        <w:trPr>
          <w:trHeight w:val="1408"/>
        </w:trPr>
        <w:tc>
          <w:tcPr>
            <w:tcW w:w="3397" w:type="dxa"/>
          </w:tcPr>
          <w:p w14:paraId="2D3D2EF4" w14:textId="77777777" w:rsidR="00B926C5" w:rsidRPr="00B926C5" w:rsidRDefault="00B926C5" w:rsidP="009E159A">
            <w:pPr>
              <w:jc w:val="both"/>
              <w:rPr>
                <w:b/>
                <w:bCs/>
                <w:sz w:val="36"/>
                <w:szCs w:val="36"/>
              </w:rPr>
            </w:pPr>
            <w:r w:rsidRPr="00B926C5">
              <w:rPr>
                <w:b/>
                <w:bCs/>
                <w:sz w:val="36"/>
                <w:szCs w:val="36"/>
              </w:rPr>
              <w:lastRenderedPageBreak/>
              <w:t>.equals()</w:t>
            </w:r>
          </w:p>
          <w:p w14:paraId="6C44C053" w14:textId="77BA5E70" w:rsidR="00B926C5" w:rsidRDefault="00B926C5" w:rsidP="00B926C5">
            <w:pPr>
              <w:jc w:val="both"/>
              <w:rPr>
                <w:sz w:val="24"/>
                <w:szCs w:val="24"/>
              </w:rPr>
            </w:pPr>
            <w:r>
              <w:rPr>
                <w:sz w:val="24"/>
                <w:szCs w:val="24"/>
              </w:rPr>
              <w:t>Para comparar objetos necesitamos hacerlo con .equals(), puesto que no se puede con operadores como ==</w:t>
            </w:r>
          </w:p>
        </w:tc>
        <w:tc>
          <w:tcPr>
            <w:tcW w:w="7059" w:type="dxa"/>
          </w:tcPr>
          <w:p w14:paraId="276BF328" w14:textId="77777777" w:rsidR="00B926C5" w:rsidRDefault="00B926C5" w:rsidP="00B926C5">
            <w:pPr>
              <w:pStyle w:val="HTMLconformatoprevio"/>
              <w:shd w:val="clear" w:color="auto" w:fill="2B2B2B"/>
              <w:rPr>
                <w:color w:val="CC7832"/>
                <w:sz w:val="24"/>
                <w:szCs w:val="24"/>
              </w:rPr>
            </w:pPr>
            <w:r w:rsidRPr="00B926C5">
              <w:rPr>
                <w:color w:val="A9B7C6"/>
                <w:sz w:val="24"/>
                <w:szCs w:val="24"/>
              </w:rPr>
              <w:t xml:space="preserve">String myStr1 = </w:t>
            </w:r>
            <w:r w:rsidRPr="00B926C5">
              <w:rPr>
                <w:color w:val="6A8759"/>
                <w:sz w:val="24"/>
                <w:szCs w:val="24"/>
              </w:rPr>
              <w:t>"Hello"</w:t>
            </w:r>
            <w:r w:rsidRPr="00B926C5">
              <w:rPr>
                <w:color w:val="CC7832"/>
                <w:sz w:val="24"/>
                <w:szCs w:val="24"/>
              </w:rPr>
              <w:t>;</w:t>
            </w:r>
            <w:r w:rsidRPr="00B926C5">
              <w:rPr>
                <w:color w:val="CC7832"/>
                <w:sz w:val="24"/>
                <w:szCs w:val="24"/>
              </w:rPr>
              <w:br/>
            </w:r>
            <w:r w:rsidRPr="00B926C5">
              <w:rPr>
                <w:color w:val="A9B7C6"/>
                <w:sz w:val="24"/>
                <w:szCs w:val="24"/>
              </w:rPr>
              <w:t xml:space="preserve">String myStr2 = </w:t>
            </w:r>
            <w:r w:rsidRPr="00B926C5">
              <w:rPr>
                <w:color w:val="6A8759"/>
                <w:sz w:val="24"/>
                <w:szCs w:val="24"/>
              </w:rPr>
              <w:t>"Hello"</w:t>
            </w:r>
            <w:r w:rsidRPr="00B926C5">
              <w:rPr>
                <w:color w:val="CC7832"/>
                <w:sz w:val="24"/>
                <w:szCs w:val="24"/>
              </w:rPr>
              <w:t>;</w:t>
            </w:r>
            <w:r w:rsidRPr="00B926C5">
              <w:rPr>
                <w:color w:val="CC7832"/>
                <w:sz w:val="24"/>
                <w:szCs w:val="24"/>
              </w:rPr>
              <w:br/>
            </w:r>
            <w:r w:rsidRPr="00B926C5">
              <w:rPr>
                <w:color w:val="A9B7C6"/>
                <w:sz w:val="24"/>
                <w:szCs w:val="24"/>
              </w:rPr>
              <w:t xml:space="preserve">String myStr3 = </w:t>
            </w:r>
            <w:r w:rsidRPr="00B926C5">
              <w:rPr>
                <w:color w:val="6A8759"/>
                <w:sz w:val="24"/>
                <w:szCs w:val="24"/>
              </w:rPr>
              <w:t>"Another String"</w:t>
            </w:r>
            <w:r w:rsidRPr="00B926C5">
              <w:rPr>
                <w:color w:val="CC7832"/>
                <w:sz w:val="24"/>
                <w:szCs w:val="24"/>
              </w:rPr>
              <w:t>;</w:t>
            </w:r>
            <w:r w:rsidRPr="00B926C5">
              <w:rPr>
                <w:color w:val="CC7832"/>
                <w:sz w:val="24"/>
                <w:szCs w:val="24"/>
              </w:rPr>
              <w:br/>
            </w:r>
            <w:r w:rsidRPr="00B926C5">
              <w:rPr>
                <w:color w:val="A9B7C6"/>
                <w:sz w:val="24"/>
                <w:szCs w:val="24"/>
              </w:rPr>
              <w:t>System.</w:t>
            </w:r>
            <w:r w:rsidRPr="00B926C5">
              <w:rPr>
                <w:i/>
                <w:iCs/>
                <w:color w:val="9876AA"/>
                <w:sz w:val="24"/>
                <w:szCs w:val="24"/>
              </w:rPr>
              <w:t>out</w:t>
            </w:r>
            <w:r w:rsidRPr="00B926C5">
              <w:rPr>
                <w:color w:val="A9B7C6"/>
                <w:sz w:val="24"/>
                <w:szCs w:val="24"/>
              </w:rPr>
              <w:t>.println(myStr1.equals(myStr2))</w:t>
            </w:r>
            <w:r w:rsidRPr="00B926C5">
              <w:rPr>
                <w:color w:val="CC7832"/>
                <w:sz w:val="24"/>
                <w:szCs w:val="24"/>
              </w:rPr>
              <w:t xml:space="preserve">; </w:t>
            </w:r>
          </w:p>
          <w:p w14:paraId="2F579AC1" w14:textId="77777777" w:rsidR="00B926C5" w:rsidRDefault="00B926C5" w:rsidP="00B926C5">
            <w:pPr>
              <w:pStyle w:val="HTMLconformatoprevio"/>
              <w:shd w:val="clear" w:color="auto" w:fill="2B2B2B"/>
              <w:rPr>
                <w:color w:val="CC7832"/>
                <w:sz w:val="24"/>
                <w:szCs w:val="24"/>
              </w:rPr>
            </w:pPr>
            <w:r w:rsidRPr="00B926C5">
              <w:rPr>
                <w:color w:val="808080"/>
                <w:sz w:val="24"/>
                <w:szCs w:val="24"/>
              </w:rPr>
              <w:t>// Returns true because they are equal</w:t>
            </w:r>
            <w:r w:rsidRPr="00B926C5">
              <w:rPr>
                <w:color w:val="808080"/>
                <w:sz w:val="24"/>
                <w:szCs w:val="24"/>
              </w:rPr>
              <w:br/>
            </w:r>
            <w:r w:rsidRPr="00B926C5">
              <w:rPr>
                <w:color w:val="A9B7C6"/>
                <w:sz w:val="24"/>
                <w:szCs w:val="24"/>
              </w:rPr>
              <w:t>System.</w:t>
            </w:r>
            <w:r w:rsidRPr="00B926C5">
              <w:rPr>
                <w:i/>
                <w:iCs/>
                <w:color w:val="9876AA"/>
                <w:sz w:val="24"/>
                <w:szCs w:val="24"/>
              </w:rPr>
              <w:t>out</w:t>
            </w:r>
            <w:r w:rsidRPr="00B926C5">
              <w:rPr>
                <w:color w:val="A9B7C6"/>
                <w:sz w:val="24"/>
                <w:szCs w:val="24"/>
              </w:rPr>
              <w:t>.println(myStr1.equals(myStr3))</w:t>
            </w:r>
            <w:r w:rsidRPr="00B926C5">
              <w:rPr>
                <w:color w:val="CC7832"/>
                <w:sz w:val="24"/>
                <w:szCs w:val="24"/>
              </w:rPr>
              <w:t xml:space="preserve">; </w:t>
            </w:r>
          </w:p>
          <w:p w14:paraId="249312FC" w14:textId="735C19D3" w:rsidR="00B926C5" w:rsidRPr="00B926C5" w:rsidRDefault="00B926C5" w:rsidP="00B926C5">
            <w:pPr>
              <w:pStyle w:val="HTMLconformatoprevio"/>
              <w:shd w:val="clear" w:color="auto" w:fill="2B2B2B"/>
              <w:rPr>
                <w:sz w:val="24"/>
                <w:szCs w:val="24"/>
              </w:rPr>
            </w:pPr>
            <w:r w:rsidRPr="00B926C5">
              <w:rPr>
                <w:color w:val="808080"/>
                <w:sz w:val="24"/>
                <w:szCs w:val="24"/>
              </w:rPr>
              <w:t>// false</w:t>
            </w:r>
          </w:p>
        </w:tc>
      </w:tr>
      <w:tr w:rsidR="00B926C5" w14:paraId="52D5ED8C" w14:textId="77777777" w:rsidTr="00B926C5">
        <w:tc>
          <w:tcPr>
            <w:tcW w:w="3397" w:type="dxa"/>
          </w:tcPr>
          <w:p w14:paraId="66F6A5A5" w14:textId="77777777" w:rsidR="00B926C5" w:rsidRPr="00B926C5" w:rsidRDefault="00B926C5" w:rsidP="009E159A">
            <w:pPr>
              <w:jc w:val="both"/>
              <w:rPr>
                <w:b/>
                <w:bCs/>
                <w:sz w:val="36"/>
                <w:szCs w:val="36"/>
              </w:rPr>
            </w:pPr>
            <w:r w:rsidRPr="00B926C5">
              <w:rPr>
                <w:b/>
                <w:bCs/>
                <w:sz w:val="36"/>
                <w:szCs w:val="36"/>
              </w:rPr>
              <w:t>.compareTo()</w:t>
            </w:r>
          </w:p>
          <w:p w14:paraId="6195CD30" w14:textId="77777777" w:rsidR="00B926C5" w:rsidRDefault="00B926C5" w:rsidP="009E159A">
            <w:pPr>
              <w:jc w:val="both"/>
              <w:rPr>
                <w:sz w:val="24"/>
                <w:szCs w:val="24"/>
              </w:rPr>
            </w:pPr>
            <w:r>
              <w:rPr>
                <w:sz w:val="24"/>
                <w:szCs w:val="24"/>
              </w:rPr>
              <w:t>Para saber si un numero es mayor que otro, usamos este metodo de los objetos.</w:t>
            </w:r>
            <w:r>
              <w:rPr>
                <w:sz w:val="24"/>
                <w:szCs w:val="24"/>
              </w:rPr>
              <w:br/>
              <w:t>Podemos comparar strings por ejemplo.</w:t>
            </w:r>
          </w:p>
          <w:p w14:paraId="18D81CDA" w14:textId="77777777" w:rsidR="00B926C5" w:rsidRDefault="00B926C5" w:rsidP="009E159A">
            <w:pPr>
              <w:jc w:val="both"/>
              <w:rPr>
                <w:sz w:val="24"/>
                <w:szCs w:val="24"/>
              </w:rPr>
            </w:pPr>
          </w:p>
          <w:p w14:paraId="372E6E0E" w14:textId="777C8109" w:rsidR="00B926C5" w:rsidRPr="00B926C5" w:rsidRDefault="00B926C5" w:rsidP="009E159A">
            <w:pPr>
              <w:jc w:val="both"/>
              <w:rPr>
                <w:b/>
                <w:bCs/>
                <w:sz w:val="24"/>
                <w:szCs w:val="24"/>
              </w:rPr>
            </w:pPr>
            <w:r w:rsidRPr="00B926C5">
              <w:rPr>
                <w:b/>
                <w:bCs/>
                <w:sz w:val="24"/>
                <w:szCs w:val="24"/>
              </w:rPr>
              <w:t>Si es menor devuelve -1, si es mayor 1 y si es igual 0.</w:t>
            </w:r>
          </w:p>
        </w:tc>
        <w:tc>
          <w:tcPr>
            <w:tcW w:w="7059" w:type="dxa"/>
          </w:tcPr>
          <w:p w14:paraId="088A142A" w14:textId="77777777" w:rsidR="00B926C5" w:rsidRPr="00B926C5" w:rsidRDefault="00B926C5" w:rsidP="00B926C5">
            <w:pPr>
              <w:pStyle w:val="HTMLconformatoprevio"/>
              <w:shd w:val="clear" w:color="auto" w:fill="2B2B2B"/>
              <w:rPr>
                <w:color w:val="A9B7C6"/>
                <w:sz w:val="24"/>
                <w:szCs w:val="24"/>
              </w:rPr>
            </w:pPr>
          </w:p>
          <w:p w14:paraId="3F92C993" w14:textId="7E6F2276" w:rsidR="00B926C5" w:rsidRPr="00B926C5" w:rsidRDefault="00B926C5" w:rsidP="00B926C5">
            <w:pPr>
              <w:pStyle w:val="HTMLconformatoprevio"/>
              <w:shd w:val="clear" w:color="auto" w:fill="2B2B2B"/>
              <w:rPr>
                <w:color w:val="808080"/>
                <w:sz w:val="24"/>
                <w:szCs w:val="24"/>
              </w:rPr>
            </w:pPr>
            <w:r w:rsidRPr="00B926C5">
              <w:rPr>
                <w:color w:val="A9B7C6"/>
                <w:sz w:val="24"/>
                <w:szCs w:val="24"/>
              </w:rPr>
              <w:t xml:space="preserve">String myStr1 = </w:t>
            </w:r>
            <w:r w:rsidRPr="00B926C5">
              <w:rPr>
                <w:color w:val="6A8759"/>
                <w:sz w:val="24"/>
                <w:szCs w:val="24"/>
              </w:rPr>
              <w:t>"Hello"</w:t>
            </w:r>
            <w:r w:rsidRPr="00B926C5">
              <w:rPr>
                <w:color w:val="CC7832"/>
                <w:sz w:val="24"/>
                <w:szCs w:val="24"/>
              </w:rPr>
              <w:t>;</w:t>
            </w:r>
            <w:r w:rsidRPr="00B926C5">
              <w:rPr>
                <w:color w:val="CC7832"/>
                <w:sz w:val="24"/>
                <w:szCs w:val="24"/>
              </w:rPr>
              <w:br/>
            </w:r>
            <w:r w:rsidRPr="00B926C5">
              <w:rPr>
                <w:color w:val="A9B7C6"/>
                <w:sz w:val="24"/>
                <w:szCs w:val="24"/>
              </w:rPr>
              <w:t xml:space="preserve">String myStr2 = </w:t>
            </w:r>
            <w:r w:rsidRPr="00B926C5">
              <w:rPr>
                <w:color w:val="6A8759"/>
                <w:sz w:val="24"/>
                <w:szCs w:val="24"/>
              </w:rPr>
              <w:t>"Helloo"</w:t>
            </w:r>
            <w:r w:rsidRPr="00B926C5">
              <w:rPr>
                <w:color w:val="CC7832"/>
                <w:sz w:val="24"/>
                <w:szCs w:val="24"/>
              </w:rPr>
              <w:t>;</w:t>
            </w:r>
            <w:r w:rsidRPr="00B926C5">
              <w:rPr>
                <w:color w:val="CC7832"/>
                <w:sz w:val="24"/>
                <w:szCs w:val="24"/>
              </w:rPr>
              <w:br/>
            </w:r>
            <w:r w:rsidRPr="00B926C5">
              <w:rPr>
                <w:color w:val="A9B7C6"/>
                <w:sz w:val="24"/>
                <w:szCs w:val="24"/>
              </w:rPr>
              <w:t>System.</w:t>
            </w:r>
            <w:r w:rsidRPr="00B926C5">
              <w:rPr>
                <w:i/>
                <w:iCs/>
                <w:color w:val="9876AA"/>
                <w:sz w:val="24"/>
                <w:szCs w:val="24"/>
              </w:rPr>
              <w:t>out</w:t>
            </w:r>
            <w:r w:rsidRPr="00B926C5">
              <w:rPr>
                <w:color w:val="A9B7C6"/>
                <w:sz w:val="24"/>
                <w:szCs w:val="24"/>
              </w:rPr>
              <w:t>.println(myStr1.compareTo(myStr2))</w:t>
            </w:r>
            <w:r w:rsidRPr="00B926C5">
              <w:rPr>
                <w:color w:val="CC7832"/>
                <w:sz w:val="24"/>
                <w:szCs w:val="24"/>
              </w:rPr>
              <w:t xml:space="preserve">; </w:t>
            </w:r>
            <w:r w:rsidRPr="00B926C5">
              <w:rPr>
                <w:color w:val="808080"/>
                <w:sz w:val="24"/>
                <w:szCs w:val="24"/>
              </w:rPr>
              <w:t>// Returns -1</w:t>
            </w:r>
          </w:p>
          <w:p w14:paraId="2CDCCF59" w14:textId="2E0B5B15" w:rsidR="00B926C5" w:rsidRPr="00B926C5" w:rsidRDefault="00B926C5" w:rsidP="00B926C5">
            <w:pPr>
              <w:pStyle w:val="HTMLconformatoprevio"/>
              <w:shd w:val="clear" w:color="auto" w:fill="2B2B2B"/>
              <w:rPr>
                <w:color w:val="808080"/>
                <w:sz w:val="24"/>
                <w:szCs w:val="24"/>
              </w:rPr>
            </w:pPr>
          </w:p>
          <w:p w14:paraId="1BDCF053" w14:textId="77777777" w:rsidR="00B926C5" w:rsidRPr="00B926C5" w:rsidRDefault="00B926C5" w:rsidP="00B926C5">
            <w:pPr>
              <w:pStyle w:val="HTMLconformatoprevio"/>
              <w:shd w:val="clear" w:color="auto" w:fill="2B2B2B"/>
              <w:rPr>
                <w:color w:val="A9B7C6"/>
                <w:sz w:val="24"/>
                <w:szCs w:val="24"/>
              </w:rPr>
            </w:pPr>
            <w:r w:rsidRPr="00B926C5">
              <w:rPr>
                <w:color w:val="A9B7C6"/>
                <w:sz w:val="24"/>
                <w:szCs w:val="24"/>
              </w:rPr>
              <w:t xml:space="preserve">String myStr1 = </w:t>
            </w:r>
            <w:r w:rsidRPr="00B926C5">
              <w:rPr>
                <w:color w:val="6A8759"/>
                <w:sz w:val="24"/>
                <w:szCs w:val="24"/>
              </w:rPr>
              <w:t>"Hello"</w:t>
            </w:r>
            <w:r w:rsidRPr="00B926C5">
              <w:rPr>
                <w:color w:val="CC7832"/>
                <w:sz w:val="24"/>
                <w:szCs w:val="24"/>
              </w:rPr>
              <w:t>;</w:t>
            </w:r>
            <w:r w:rsidRPr="00B926C5">
              <w:rPr>
                <w:color w:val="CC7832"/>
                <w:sz w:val="24"/>
                <w:szCs w:val="24"/>
              </w:rPr>
              <w:br/>
            </w:r>
            <w:r w:rsidRPr="00B926C5">
              <w:rPr>
                <w:color w:val="A9B7C6"/>
                <w:sz w:val="24"/>
                <w:szCs w:val="24"/>
              </w:rPr>
              <w:t xml:space="preserve">String myStr2 = </w:t>
            </w:r>
            <w:r w:rsidRPr="00B926C5">
              <w:rPr>
                <w:color w:val="6A8759"/>
                <w:sz w:val="24"/>
                <w:szCs w:val="24"/>
              </w:rPr>
              <w:t>"Hell"</w:t>
            </w:r>
            <w:r w:rsidRPr="00B926C5">
              <w:rPr>
                <w:color w:val="CC7832"/>
                <w:sz w:val="24"/>
                <w:szCs w:val="24"/>
              </w:rPr>
              <w:t>;</w:t>
            </w:r>
            <w:r w:rsidRPr="00B926C5">
              <w:rPr>
                <w:color w:val="CC7832"/>
                <w:sz w:val="24"/>
                <w:szCs w:val="24"/>
              </w:rPr>
              <w:br/>
            </w:r>
            <w:r w:rsidRPr="00B926C5">
              <w:rPr>
                <w:color w:val="A9B7C6"/>
                <w:sz w:val="24"/>
                <w:szCs w:val="24"/>
              </w:rPr>
              <w:t>System.</w:t>
            </w:r>
            <w:r w:rsidRPr="00B926C5">
              <w:rPr>
                <w:i/>
                <w:iCs/>
                <w:color w:val="9876AA"/>
                <w:sz w:val="24"/>
                <w:szCs w:val="24"/>
              </w:rPr>
              <w:t>out</w:t>
            </w:r>
            <w:r w:rsidRPr="00B926C5">
              <w:rPr>
                <w:color w:val="A9B7C6"/>
                <w:sz w:val="24"/>
                <w:szCs w:val="24"/>
              </w:rPr>
              <w:t>.println(myStr1.compareTo(myStr2))</w:t>
            </w:r>
            <w:r w:rsidRPr="00B926C5">
              <w:rPr>
                <w:color w:val="CC7832"/>
                <w:sz w:val="24"/>
                <w:szCs w:val="24"/>
              </w:rPr>
              <w:t xml:space="preserve">; </w:t>
            </w:r>
            <w:r w:rsidRPr="00B926C5">
              <w:rPr>
                <w:color w:val="808080"/>
                <w:sz w:val="24"/>
                <w:szCs w:val="24"/>
              </w:rPr>
              <w:t>// Returns 1</w:t>
            </w:r>
          </w:p>
          <w:p w14:paraId="7F61178A" w14:textId="77777777" w:rsidR="00B926C5" w:rsidRPr="00B926C5" w:rsidRDefault="00B926C5" w:rsidP="00B926C5">
            <w:pPr>
              <w:pStyle w:val="HTMLconformatoprevio"/>
              <w:shd w:val="clear" w:color="auto" w:fill="2B2B2B"/>
              <w:rPr>
                <w:color w:val="A9B7C6"/>
                <w:sz w:val="24"/>
                <w:szCs w:val="24"/>
              </w:rPr>
            </w:pPr>
          </w:p>
          <w:p w14:paraId="103170BF" w14:textId="77777777" w:rsidR="00B926C5" w:rsidRPr="00B926C5" w:rsidRDefault="00B926C5" w:rsidP="00B926C5">
            <w:pPr>
              <w:pStyle w:val="HTMLconformatoprevio"/>
              <w:shd w:val="clear" w:color="auto" w:fill="2B2B2B"/>
              <w:rPr>
                <w:color w:val="808080"/>
                <w:sz w:val="24"/>
                <w:szCs w:val="24"/>
              </w:rPr>
            </w:pPr>
            <w:r w:rsidRPr="00B926C5">
              <w:rPr>
                <w:color w:val="A9B7C6"/>
                <w:sz w:val="24"/>
                <w:szCs w:val="24"/>
              </w:rPr>
              <w:t xml:space="preserve">String myStr1 = </w:t>
            </w:r>
            <w:r w:rsidRPr="00B926C5">
              <w:rPr>
                <w:color w:val="6A8759"/>
                <w:sz w:val="24"/>
                <w:szCs w:val="24"/>
              </w:rPr>
              <w:t>"Hello"</w:t>
            </w:r>
            <w:r w:rsidRPr="00B926C5">
              <w:rPr>
                <w:color w:val="CC7832"/>
                <w:sz w:val="24"/>
                <w:szCs w:val="24"/>
              </w:rPr>
              <w:t>;</w:t>
            </w:r>
            <w:r w:rsidRPr="00B926C5">
              <w:rPr>
                <w:color w:val="CC7832"/>
                <w:sz w:val="24"/>
                <w:szCs w:val="24"/>
              </w:rPr>
              <w:br/>
            </w:r>
            <w:r w:rsidRPr="00B926C5">
              <w:rPr>
                <w:color w:val="A9B7C6"/>
                <w:sz w:val="24"/>
                <w:szCs w:val="24"/>
              </w:rPr>
              <w:t xml:space="preserve">String myStr2 = </w:t>
            </w:r>
            <w:r w:rsidRPr="00B926C5">
              <w:rPr>
                <w:color w:val="6A8759"/>
                <w:sz w:val="24"/>
                <w:szCs w:val="24"/>
              </w:rPr>
              <w:t>"Hello"</w:t>
            </w:r>
            <w:r w:rsidRPr="00B926C5">
              <w:rPr>
                <w:color w:val="CC7832"/>
                <w:sz w:val="24"/>
                <w:szCs w:val="24"/>
              </w:rPr>
              <w:t>;</w:t>
            </w:r>
            <w:r w:rsidRPr="00B926C5">
              <w:rPr>
                <w:color w:val="CC7832"/>
                <w:sz w:val="24"/>
                <w:szCs w:val="24"/>
              </w:rPr>
              <w:br/>
            </w:r>
            <w:r w:rsidRPr="00B926C5">
              <w:rPr>
                <w:color w:val="A9B7C6"/>
                <w:sz w:val="24"/>
                <w:szCs w:val="24"/>
              </w:rPr>
              <w:t>System.</w:t>
            </w:r>
            <w:r w:rsidRPr="00B926C5">
              <w:rPr>
                <w:i/>
                <w:iCs/>
                <w:color w:val="9876AA"/>
                <w:sz w:val="24"/>
                <w:szCs w:val="24"/>
              </w:rPr>
              <w:t>out</w:t>
            </w:r>
            <w:r w:rsidRPr="00B926C5">
              <w:rPr>
                <w:color w:val="A9B7C6"/>
                <w:sz w:val="24"/>
                <w:szCs w:val="24"/>
              </w:rPr>
              <w:t>.println(myStr1.compareTo(myStr2))</w:t>
            </w:r>
            <w:r w:rsidRPr="00B926C5">
              <w:rPr>
                <w:color w:val="CC7832"/>
                <w:sz w:val="24"/>
                <w:szCs w:val="24"/>
              </w:rPr>
              <w:t xml:space="preserve">; </w:t>
            </w:r>
            <w:r w:rsidRPr="00B926C5">
              <w:rPr>
                <w:color w:val="808080"/>
                <w:sz w:val="24"/>
                <w:szCs w:val="24"/>
              </w:rPr>
              <w:t xml:space="preserve">// Returns 0 </w:t>
            </w:r>
          </w:p>
          <w:p w14:paraId="0B40DFCA" w14:textId="4213E47D" w:rsidR="00B926C5" w:rsidRPr="00B926C5" w:rsidRDefault="00B926C5" w:rsidP="00B926C5">
            <w:pPr>
              <w:pStyle w:val="HTMLconformatoprevio"/>
              <w:shd w:val="clear" w:color="auto" w:fill="2B2B2B"/>
              <w:rPr>
                <w:sz w:val="24"/>
                <w:szCs w:val="24"/>
              </w:rPr>
            </w:pPr>
          </w:p>
        </w:tc>
      </w:tr>
      <w:tr w:rsidR="008A08EF" w14:paraId="11833052" w14:textId="77777777" w:rsidTr="00287F9E">
        <w:tc>
          <w:tcPr>
            <w:tcW w:w="10456" w:type="dxa"/>
            <w:gridSpan w:val="2"/>
          </w:tcPr>
          <w:p w14:paraId="351999E3" w14:textId="5D603024" w:rsidR="008A08EF" w:rsidRPr="006D51FE" w:rsidRDefault="008A08EF" w:rsidP="008A08EF">
            <w:pPr>
              <w:jc w:val="center"/>
              <w:rPr>
                <w:b/>
                <w:bCs/>
                <w:sz w:val="36"/>
                <w:szCs w:val="36"/>
                <w:u w:val="single"/>
              </w:rPr>
            </w:pPr>
            <w:r w:rsidRPr="006D51FE">
              <w:rPr>
                <w:b/>
                <w:bCs/>
                <w:sz w:val="36"/>
                <w:szCs w:val="36"/>
                <w:u w:val="single"/>
              </w:rPr>
              <w:t>Scanner</w:t>
            </w:r>
          </w:p>
          <w:p w14:paraId="76AD158B" w14:textId="1C7FCE29" w:rsidR="008A08EF" w:rsidRDefault="008A08EF" w:rsidP="009E159A">
            <w:pPr>
              <w:jc w:val="both"/>
              <w:rPr>
                <w:color w:val="383838"/>
              </w:rPr>
            </w:pPr>
            <w:r>
              <w:rPr>
                <w:color w:val="383838"/>
              </w:rPr>
              <w:t>clase propia de Java, que nos permite ingresar valores. Tiene métodos, funciones ya programadas, que nos permiten ingresar distintos tipos de datos por medio del teclado.</w:t>
            </w:r>
          </w:p>
          <w:p w14:paraId="6E14CF30" w14:textId="0520B28F" w:rsidR="001B7BA6" w:rsidRDefault="001B7BA6" w:rsidP="009E159A">
            <w:pPr>
              <w:jc w:val="both"/>
              <w:rPr>
                <w:color w:val="383838"/>
              </w:rPr>
            </w:pPr>
            <w:r>
              <w:rPr>
                <w:color w:val="383838"/>
              </w:rPr>
              <w:t>Para importarla necesitamos hacerlo con el siguiente codigo.</w:t>
            </w:r>
            <w:r w:rsidR="00F42A36">
              <w:rPr>
                <w:color w:val="383838"/>
              </w:rPr>
              <w:t xml:space="preserve">  </w:t>
            </w:r>
            <w:r w:rsidR="00F42A36" w:rsidRPr="00F42A36">
              <w:rPr>
                <w:b/>
                <w:bCs/>
                <w:color w:val="383838"/>
              </w:rPr>
              <w:t>Import java.until.Scanner;</w:t>
            </w:r>
          </w:p>
          <w:p w14:paraId="0266AD17" w14:textId="652CF435" w:rsidR="008A08EF" w:rsidRDefault="008A08EF" w:rsidP="008A08EF">
            <w:pPr>
              <w:pStyle w:val="HTMLconformatoprevio"/>
              <w:shd w:val="clear" w:color="auto" w:fill="2B2B2B"/>
              <w:rPr>
                <w:color w:val="CC7832"/>
                <w:sz w:val="28"/>
                <w:szCs w:val="28"/>
              </w:rPr>
            </w:pPr>
          </w:p>
          <w:p w14:paraId="4963B77E" w14:textId="162DAA85" w:rsidR="008A08EF" w:rsidRPr="00F42A36" w:rsidRDefault="00F42A36" w:rsidP="00F42A36">
            <w:pPr>
              <w:pStyle w:val="HTMLconformatoprevio"/>
              <w:shd w:val="clear" w:color="auto" w:fill="2B2B2B"/>
              <w:rPr>
                <w:sz w:val="22"/>
                <w:szCs w:val="22"/>
              </w:rPr>
            </w:pPr>
            <w:r w:rsidRPr="00F42A36">
              <w:rPr>
                <w:color w:val="CC7832"/>
                <w:sz w:val="22"/>
                <w:szCs w:val="22"/>
              </w:rPr>
              <w:t xml:space="preserve">package </w:t>
            </w:r>
            <w:r w:rsidRPr="00F42A36">
              <w:rPr>
                <w:color w:val="A9B7C6"/>
                <w:sz w:val="22"/>
                <w:szCs w:val="22"/>
              </w:rPr>
              <w:t>Resumen</w:t>
            </w:r>
            <w:r w:rsidRPr="00F42A36">
              <w:rPr>
                <w:color w:val="CC7832"/>
                <w:sz w:val="22"/>
                <w:szCs w:val="22"/>
              </w:rPr>
              <w:t>;</w:t>
            </w:r>
            <w:r w:rsidRPr="00F42A36">
              <w:rPr>
                <w:color w:val="CC7832"/>
                <w:sz w:val="22"/>
                <w:szCs w:val="22"/>
              </w:rPr>
              <w:br/>
            </w:r>
            <w:r w:rsidRPr="00F42A36">
              <w:rPr>
                <w:color w:val="CC7832"/>
                <w:sz w:val="22"/>
                <w:szCs w:val="22"/>
              </w:rPr>
              <w:br/>
              <w:t xml:space="preserve">import </w:t>
            </w:r>
            <w:r w:rsidRPr="00F42A36">
              <w:rPr>
                <w:color w:val="A9B7C6"/>
                <w:sz w:val="22"/>
                <w:szCs w:val="22"/>
              </w:rPr>
              <w:t>java.util.Scanner</w:t>
            </w:r>
            <w:r w:rsidRPr="00F42A36">
              <w:rPr>
                <w:color w:val="CC7832"/>
                <w:sz w:val="22"/>
                <w:szCs w:val="22"/>
              </w:rPr>
              <w:t>;</w:t>
            </w:r>
            <w:r w:rsidRPr="00F42A36">
              <w:rPr>
                <w:color w:val="CC7832"/>
                <w:sz w:val="22"/>
                <w:szCs w:val="22"/>
              </w:rPr>
              <w:br/>
            </w:r>
            <w:r w:rsidRPr="00F42A36">
              <w:rPr>
                <w:color w:val="CC7832"/>
                <w:sz w:val="22"/>
                <w:szCs w:val="22"/>
              </w:rPr>
              <w:br/>
              <w:t xml:space="preserve">public class </w:t>
            </w:r>
            <w:r w:rsidRPr="00F42A36">
              <w:rPr>
                <w:color w:val="A9B7C6"/>
                <w:sz w:val="22"/>
                <w:szCs w:val="22"/>
              </w:rPr>
              <w:t>Main {</w:t>
            </w:r>
            <w:r w:rsidRPr="00F42A36">
              <w:rPr>
                <w:color w:val="A9B7C6"/>
                <w:sz w:val="22"/>
                <w:szCs w:val="22"/>
              </w:rPr>
              <w:br/>
              <w:t xml:space="preserve">    </w:t>
            </w:r>
            <w:r w:rsidRPr="00F42A36">
              <w:rPr>
                <w:color w:val="CC7832"/>
                <w:sz w:val="22"/>
                <w:szCs w:val="22"/>
              </w:rPr>
              <w:t xml:space="preserve">public static void </w:t>
            </w:r>
            <w:r w:rsidRPr="00F42A36">
              <w:rPr>
                <w:color w:val="FFC66D"/>
                <w:sz w:val="22"/>
                <w:szCs w:val="22"/>
              </w:rPr>
              <w:t>main</w:t>
            </w:r>
            <w:r w:rsidRPr="00F42A36">
              <w:rPr>
                <w:color w:val="A9B7C6"/>
                <w:sz w:val="22"/>
                <w:szCs w:val="22"/>
              </w:rPr>
              <w:t>(String[] args) {</w:t>
            </w:r>
            <w:r w:rsidRPr="00F42A36">
              <w:rPr>
                <w:color w:val="A9B7C6"/>
                <w:sz w:val="22"/>
                <w:szCs w:val="22"/>
              </w:rPr>
              <w:br/>
              <w:t xml:space="preserve">        </w:t>
            </w:r>
            <w:r w:rsidRPr="00F42A36">
              <w:rPr>
                <w:color w:val="808080"/>
                <w:sz w:val="22"/>
                <w:szCs w:val="22"/>
              </w:rPr>
              <w:t>//mi codigo</w:t>
            </w:r>
            <w:r w:rsidRPr="00F42A36">
              <w:rPr>
                <w:color w:val="808080"/>
                <w:sz w:val="22"/>
                <w:szCs w:val="22"/>
              </w:rPr>
              <w:br/>
            </w:r>
            <w:r w:rsidRPr="00F42A36">
              <w:rPr>
                <w:color w:val="808080"/>
                <w:sz w:val="22"/>
                <w:szCs w:val="22"/>
              </w:rPr>
              <w:br/>
              <w:t xml:space="preserve">        </w:t>
            </w:r>
            <w:r w:rsidRPr="00F42A36">
              <w:rPr>
                <w:color w:val="CC7832"/>
                <w:sz w:val="22"/>
                <w:szCs w:val="22"/>
              </w:rPr>
              <w:t xml:space="preserve">int </w:t>
            </w:r>
            <w:r w:rsidRPr="00F42A36">
              <w:rPr>
                <w:color w:val="A9B7C6"/>
                <w:sz w:val="22"/>
                <w:szCs w:val="22"/>
              </w:rPr>
              <w:t>num1</w:t>
            </w:r>
            <w:r w:rsidRPr="00F42A36">
              <w:rPr>
                <w:color w:val="CC7832"/>
                <w:sz w:val="22"/>
                <w:szCs w:val="22"/>
              </w:rPr>
              <w:t>;</w:t>
            </w:r>
            <w:r w:rsidRPr="00F42A36">
              <w:rPr>
                <w:color w:val="CC7832"/>
                <w:sz w:val="22"/>
                <w:szCs w:val="22"/>
              </w:rPr>
              <w:br/>
              <w:t xml:space="preserve">        int </w:t>
            </w:r>
            <w:r w:rsidRPr="00F42A36">
              <w:rPr>
                <w:color w:val="A9B7C6"/>
                <w:sz w:val="22"/>
                <w:szCs w:val="22"/>
              </w:rPr>
              <w:t>num2</w:t>
            </w:r>
            <w:r w:rsidRPr="00F42A36">
              <w:rPr>
                <w:color w:val="CC7832"/>
                <w:sz w:val="22"/>
                <w:szCs w:val="22"/>
              </w:rPr>
              <w:t>;</w:t>
            </w:r>
            <w:r w:rsidRPr="00F42A36">
              <w:rPr>
                <w:color w:val="CC7832"/>
                <w:sz w:val="22"/>
                <w:szCs w:val="22"/>
              </w:rPr>
              <w:br/>
              <w:t xml:space="preserve">        float </w:t>
            </w:r>
            <w:r w:rsidRPr="00F42A36">
              <w:rPr>
                <w:color w:val="A9B7C6"/>
                <w:sz w:val="22"/>
                <w:szCs w:val="22"/>
              </w:rPr>
              <w:t>coeficiente</w:t>
            </w:r>
            <w:r w:rsidRPr="00F42A36">
              <w:rPr>
                <w:color w:val="CC7832"/>
                <w:sz w:val="22"/>
                <w:szCs w:val="22"/>
              </w:rPr>
              <w:t>;</w:t>
            </w:r>
            <w:r w:rsidRPr="00F42A36">
              <w:rPr>
                <w:color w:val="CC7832"/>
                <w:sz w:val="22"/>
                <w:szCs w:val="22"/>
              </w:rPr>
              <w:br/>
              <w:t xml:space="preserve">        </w:t>
            </w:r>
            <w:r w:rsidRPr="00F42A36">
              <w:rPr>
                <w:color w:val="A9B7C6"/>
                <w:sz w:val="22"/>
                <w:szCs w:val="22"/>
              </w:rPr>
              <w:t>String nombre</w:t>
            </w:r>
            <w:r w:rsidRPr="00F42A36">
              <w:rPr>
                <w:color w:val="CC7832"/>
                <w:sz w:val="22"/>
                <w:szCs w:val="22"/>
              </w:rPr>
              <w:t>;</w:t>
            </w:r>
            <w:r w:rsidRPr="00F42A36">
              <w:rPr>
                <w:color w:val="CC7832"/>
                <w:sz w:val="22"/>
                <w:szCs w:val="22"/>
              </w:rPr>
              <w:br/>
              <w:t xml:space="preserve">        char </w:t>
            </w:r>
            <w:r w:rsidRPr="00F42A36">
              <w:rPr>
                <w:color w:val="A9B7C6"/>
                <w:sz w:val="22"/>
                <w:szCs w:val="22"/>
              </w:rPr>
              <w:t>inicial</w:t>
            </w:r>
            <w:r w:rsidRPr="00F42A36">
              <w:rPr>
                <w:color w:val="CC7832"/>
                <w:sz w:val="22"/>
                <w:szCs w:val="22"/>
              </w:rPr>
              <w:t>;</w:t>
            </w:r>
            <w:r w:rsidRPr="00F42A36">
              <w:rPr>
                <w:color w:val="CC7832"/>
                <w:sz w:val="22"/>
                <w:szCs w:val="22"/>
              </w:rPr>
              <w:br/>
            </w:r>
            <w:r w:rsidRPr="00F42A36">
              <w:rPr>
                <w:color w:val="CC7832"/>
                <w:sz w:val="22"/>
                <w:szCs w:val="22"/>
              </w:rPr>
              <w:br/>
              <w:t xml:space="preserve">        </w:t>
            </w:r>
            <w:r w:rsidRPr="00F42A36">
              <w:rPr>
                <w:color w:val="A9B7C6"/>
                <w:sz w:val="22"/>
                <w:szCs w:val="22"/>
              </w:rPr>
              <w:t xml:space="preserve">Scanner scanner = </w:t>
            </w:r>
            <w:r w:rsidRPr="00F42A36">
              <w:rPr>
                <w:color w:val="CC7832"/>
                <w:sz w:val="22"/>
                <w:szCs w:val="22"/>
              </w:rPr>
              <w:t xml:space="preserve">new </w:t>
            </w:r>
            <w:r w:rsidRPr="00F42A36">
              <w:rPr>
                <w:color w:val="A9B7C6"/>
                <w:sz w:val="22"/>
                <w:szCs w:val="22"/>
              </w:rPr>
              <w:t>Scanner(System.</w:t>
            </w:r>
            <w:r w:rsidRPr="00F42A36">
              <w:rPr>
                <w:i/>
                <w:iCs/>
                <w:color w:val="9876AA"/>
                <w:sz w:val="22"/>
                <w:szCs w:val="22"/>
              </w:rPr>
              <w:t>in</w:t>
            </w:r>
            <w:r w:rsidRPr="00F42A36">
              <w:rPr>
                <w:color w:val="A9B7C6"/>
                <w:sz w:val="22"/>
                <w:szCs w:val="22"/>
              </w:rPr>
              <w:t>)</w:t>
            </w:r>
            <w:r w:rsidRPr="00F42A36">
              <w:rPr>
                <w:color w:val="CC7832"/>
                <w:sz w:val="22"/>
                <w:szCs w:val="22"/>
              </w:rPr>
              <w:t>;</w:t>
            </w:r>
            <w:r w:rsidRPr="00F42A36">
              <w:rPr>
                <w:color w:val="CC7832"/>
                <w:sz w:val="22"/>
                <w:szCs w:val="22"/>
              </w:rPr>
              <w:br/>
            </w:r>
            <w:r w:rsidRPr="00F42A36">
              <w:rPr>
                <w:color w:val="CC7832"/>
                <w:sz w:val="22"/>
                <w:szCs w:val="22"/>
              </w:rPr>
              <w:br/>
              <w:t xml:space="preserve">        </w:t>
            </w:r>
            <w:r w:rsidRPr="00F42A36">
              <w:rPr>
                <w:color w:val="A9B7C6"/>
                <w:sz w:val="22"/>
                <w:szCs w:val="22"/>
              </w:rPr>
              <w:t>System.</w:t>
            </w:r>
            <w:r w:rsidRPr="00F42A36">
              <w:rPr>
                <w:i/>
                <w:iCs/>
                <w:color w:val="9876AA"/>
                <w:sz w:val="22"/>
                <w:szCs w:val="22"/>
              </w:rPr>
              <w:t>out</w:t>
            </w:r>
            <w:r w:rsidRPr="00F42A36">
              <w:rPr>
                <w:color w:val="A9B7C6"/>
                <w:sz w:val="22"/>
                <w:szCs w:val="22"/>
              </w:rPr>
              <w:t>.println(</w:t>
            </w:r>
            <w:r w:rsidRPr="00F42A36">
              <w:rPr>
                <w:color w:val="6A8759"/>
                <w:sz w:val="22"/>
                <w:szCs w:val="22"/>
              </w:rPr>
              <w:t>"Ingrese primer valor"</w:t>
            </w:r>
            <w:r w:rsidRPr="00F42A36">
              <w:rPr>
                <w:color w:val="A9B7C6"/>
                <w:sz w:val="22"/>
                <w:szCs w:val="22"/>
              </w:rPr>
              <w:t>)</w:t>
            </w:r>
            <w:r w:rsidRPr="00F42A36">
              <w:rPr>
                <w:color w:val="CC7832"/>
                <w:sz w:val="22"/>
                <w:szCs w:val="22"/>
              </w:rPr>
              <w:t>;</w:t>
            </w:r>
            <w:r w:rsidRPr="00F42A36">
              <w:rPr>
                <w:color w:val="CC7832"/>
                <w:sz w:val="22"/>
                <w:szCs w:val="22"/>
              </w:rPr>
              <w:br/>
              <w:t xml:space="preserve">        </w:t>
            </w:r>
            <w:r w:rsidRPr="00F42A36">
              <w:rPr>
                <w:color w:val="A9B7C6"/>
                <w:sz w:val="22"/>
                <w:szCs w:val="22"/>
              </w:rPr>
              <w:t>num1 = scanner.nextInt()</w:t>
            </w:r>
            <w:r w:rsidRPr="00F42A36">
              <w:rPr>
                <w:color w:val="CC7832"/>
                <w:sz w:val="22"/>
                <w:szCs w:val="22"/>
              </w:rPr>
              <w:t>;</w:t>
            </w:r>
            <w:r w:rsidRPr="00F42A36">
              <w:rPr>
                <w:color w:val="CC7832"/>
                <w:sz w:val="22"/>
                <w:szCs w:val="22"/>
              </w:rPr>
              <w:br/>
              <w:t xml:space="preserve">        </w:t>
            </w:r>
            <w:r w:rsidRPr="00F42A36">
              <w:rPr>
                <w:color w:val="A9B7C6"/>
                <w:sz w:val="22"/>
                <w:szCs w:val="22"/>
              </w:rPr>
              <w:t>System.</w:t>
            </w:r>
            <w:r w:rsidRPr="00F42A36">
              <w:rPr>
                <w:i/>
                <w:iCs/>
                <w:color w:val="9876AA"/>
                <w:sz w:val="22"/>
                <w:szCs w:val="22"/>
              </w:rPr>
              <w:t>out</w:t>
            </w:r>
            <w:r w:rsidRPr="00F42A36">
              <w:rPr>
                <w:color w:val="A9B7C6"/>
                <w:sz w:val="22"/>
                <w:szCs w:val="22"/>
              </w:rPr>
              <w:t>.println(</w:t>
            </w:r>
            <w:r w:rsidRPr="00F42A36">
              <w:rPr>
                <w:color w:val="6A8759"/>
                <w:sz w:val="22"/>
                <w:szCs w:val="22"/>
              </w:rPr>
              <w:t>"Ingrese el segundo valor"</w:t>
            </w:r>
            <w:r w:rsidRPr="00F42A36">
              <w:rPr>
                <w:color w:val="A9B7C6"/>
                <w:sz w:val="22"/>
                <w:szCs w:val="22"/>
              </w:rPr>
              <w:t>)</w:t>
            </w:r>
            <w:r w:rsidRPr="00F42A36">
              <w:rPr>
                <w:color w:val="CC7832"/>
                <w:sz w:val="22"/>
                <w:szCs w:val="22"/>
              </w:rPr>
              <w:t>;</w:t>
            </w:r>
            <w:r w:rsidRPr="00F42A36">
              <w:rPr>
                <w:color w:val="CC7832"/>
                <w:sz w:val="22"/>
                <w:szCs w:val="22"/>
              </w:rPr>
              <w:br/>
              <w:t xml:space="preserve">        </w:t>
            </w:r>
            <w:r w:rsidRPr="00F42A36">
              <w:rPr>
                <w:color w:val="A9B7C6"/>
                <w:sz w:val="22"/>
                <w:szCs w:val="22"/>
              </w:rPr>
              <w:t>num2 = scanner.nextInt()</w:t>
            </w:r>
            <w:r w:rsidRPr="00F42A36">
              <w:rPr>
                <w:color w:val="CC7832"/>
                <w:sz w:val="22"/>
                <w:szCs w:val="22"/>
              </w:rPr>
              <w:t>;</w:t>
            </w:r>
            <w:r w:rsidRPr="00F42A36">
              <w:rPr>
                <w:color w:val="CC7832"/>
                <w:sz w:val="22"/>
                <w:szCs w:val="22"/>
              </w:rPr>
              <w:br/>
            </w:r>
            <w:r w:rsidRPr="00F42A36">
              <w:rPr>
                <w:color w:val="CC7832"/>
                <w:sz w:val="22"/>
                <w:szCs w:val="22"/>
              </w:rPr>
              <w:br/>
              <w:t xml:space="preserve">        </w:t>
            </w:r>
            <w:r w:rsidRPr="00F42A36">
              <w:rPr>
                <w:color w:val="A9B7C6"/>
                <w:sz w:val="22"/>
                <w:szCs w:val="22"/>
              </w:rPr>
              <w:t>System.</w:t>
            </w:r>
            <w:r w:rsidRPr="00F42A36">
              <w:rPr>
                <w:i/>
                <w:iCs/>
                <w:color w:val="9876AA"/>
                <w:sz w:val="22"/>
                <w:szCs w:val="22"/>
              </w:rPr>
              <w:t>out</w:t>
            </w:r>
            <w:r w:rsidRPr="00F42A36">
              <w:rPr>
                <w:color w:val="A9B7C6"/>
                <w:sz w:val="22"/>
                <w:szCs w:val="22"/>
              </w:rPr>
              <w:t>.println(</w:t>
            </w:r>
            <w:r w:rsidRPr="00F42A36">
              <w:rPr>
                <w:color w:val="6A8759"/>
                <w:sz w:val="22"/>
                <w:szCs w:val="22"/>
              </w:rPr>
              <w:t>"Ingrese el coeficiente"</w:t>
            </w:r>
            <w:r w:rsidRPr="00F42A36">
              <w:rPr>
                <w:color w:val="A9B7C6"/>
                <w:sz w:val="22"/>
                <w:szCs w:val="22"/>
              </w:rPr>
              <w:t>)</w:t>
            </w:r>
            <w:r w:rsidRPr="00F42A36">
              <w:rPr>
                <w:color w:val="CC7832"/>
                <w:sz w:val="22"/>
                <w:szCs w:val="22"/>
              </w:rPr>
              <w:t>;</w:t>
            </w:r>
            <w:r w:rsidRPr="00F42A36">
              <w:rPr>
                <w:color w:val="CC7832"/>
                <w:sz w:val="22"/>
                <w:szCs w:val="22"/>
              </w:rPr>
              <w:br/>
              <w:t xml:space="preserve">        </w:t>
            </w:r>
            <w:r w:rsidRPr="00F42A36">
              <w:rPr>
                <w:color w:val="A9B7C6"/>
                <w:sz w:val="22"/>
                <w:szCs w:val="22"/>
              </w:rPr>
              <w:t>coeficiente = scanner.nextFloat()</w:t>
            </w:r>
            <w:r w:rsidRPr="00F42A36">
              <w:rPr>
                <w:color w:val="CC7832"/>
                <w:sz w:val="22"/>
                <w:szCs w:val="22"/>
              </w:rPr>
              <w:t>;</w:t>
            </w:r>
            <w:r w:rsidRPr="00F42A36">
              <w:rPr>
                <w:color w:val="CC7832"/>
                <w:sz w:val="22"/>
                <w:szCs w:val="22"/>
              </w:rPr>
              <w:br/>
            </w:r>
            <w:r w:rsidRPr="00F42A36">
              <w:rPr>
                <w:color w:val="CC7832"/>
                <w:sz w:val="22"/>
                <w:szCs w:val="22"/>
              </w:rPr>
              <w:br/>
              <w:t xml:space="preserve">        </w:t>
            </w:r>
            <w:r w:rsidRPr="00F42A36">
              <w:rPr>
                <w:color w:val="A9B7C6"/>
                <w:sz w:val="22"/>
                <w:szCs w:val="22"/>
              </w:rPr>
              <w:t>System.</w:t>
            </w:r>
            <w:r w:rsidRPr="00F42A36">
              <w:rPr>
                <w:i/>
                <w:iCs/>
                <w:color w:val="9876AA"/>
                <w:sz w:val="22"/>
                <w:szCs w:val="22"/>
              </w:rPr>
              <w:t>out</w:t>
            </w:r>
            <w:r w:rsidRPr="00F42A36">
              <w:rPr>
                <w:color w:val="A9B7C6"/>
                <w:sz w:val="22"/>
                <w:szCs w:val="22"/>
              </w:rPr>
              <w:t>.println(</w:t>
            </w:r>
            <w:r w:rsidRPr="00F42A36">
              <w:rPr>
                <w:color w:val="6A8759"/>
                <w:sz w:val="22"/>
                <w:szCs w:val="22"/>
              </w:rPr>
              <w:t>"Ingrese su nombre"</w:t>
            </w:r>
            <w:r w:rsidRPr="00F42A36">
              <w:rPr>
                <w:color w:val="A9B7C6"/>
                <w:sz w:val="22"/>
                <w:szCs w:val="22"/>
              </w:rPr>
              <w:t>)</w:t>
            </w:r>
            <w:r w:rsidRPr="00F42A36">
              <w:rPr>
                <w:color w:val="CC7832"/>
                <w:sz w:val="22"/>
                <w:szCs w:val="22"/>
              </w:rPr>
              <w:t>;</w:t>
            </w:r>
            <w:r w:rsidRPr="00F42A36">
              <w:rPr>
                <w:color w:val="CC7832"/>
                <w:sz w:val="22"/>
                <w:szCs w:val="22"/>
              </w:rPr>
              <w:br/>
              <w:t xml:space="preserve">        </w:t>
            </w:r>
            <w:r w:rsidRPr="00F42A36">
              <w:rPr>
                <w:color w:val="A9B7C6"/>
                <w:sz w:val="22"/>
                <w:szCs w:val="22"/>
              </w:rPr>
              <w:t>nombre= scanner.nextLine()</w:t>
            </w:r>
            <w:r w:rsidRPr="00F42A36">
              <w:rPr>
                <w:color w:val="CC7832"/>
                <w:sz w:val="22"/>
                <w:szCs w:val="22"/>
              </w:rPr>
              <w:t>;</w:t>
            </w:r>
            <w:r w:rsidRPr="00F42A36">
              <w:rPr>
                <w:color w:val="CC7832"/>
                <w:sz w:val="22"/>
                <w:szCs w:val="22"/>
              </w:rPr>
              <w:br/>
              <w:t xml:space="preserve">        </w:t>
            </w:r>
            <w:r w:rsidRPr="00F42A36">
              <w:rPr>
                <w:color w:val="A9B7C6"/>
                <w:sz w:val="22"/>
                <w:szCs w:val="22"/>
              </w:rPr>
              <w:t>inicial= nombre.charAt(</w:t>
            </w:r>
            <w:r w:rsidRPr="00F42A36">
              <w:rPr>
                <w:color w:val="6897BB"/>
                <w:sz w:val="22"/>
                <w:szCs w:val="22"/>
              </w:rPr>
              <w:t>0</w:t>
            </w:r>
            <w:r w:rsidRPr="00F42A36">
              <w:rPr>
                <w:color w:val="A9B7C6"/>
                <w:sz w:val="22"/>
                <w:szCs w:val="22"/>
              </w:rPr>
              <w:t>)</w:t>
            </w:r>
            <w:r w:rsidRPr="00F42A36">
              <w:rPr>
                <w:color w:val="CC7832"/>
                <w:sz w:val="22"/>
                <w:szCs w:val="22"/>
              </w:rPr>
              <w:t>;</w:t>
            </w:r>
            <w:r w:rsidRPr="00F42A36">
              <w:rPr>
                <w:color w:val="CC7832"/>
                <w:sz w:val="22"/>
                <w:szCs w:val="22"/>
              </w:rPr>
              <w:br/>
              <w:t xml:space="preserve">    </w:t>
            </w:r>
            <w:r w:rsidRPr="00F42A36">
              <w:rPr>
                <w:color w:val="A9B7C6"/>
                <w:sz w:val="22"/>
                <w:szCs w:val="22"/>
              </w:rPr>
              <w:t>}</w:t>
            </w:r>
            <w:r w:rsidRPr="00F42A36">
              <w:rPr>
                <w:color w:val="A9B7C6"/>
                <w:sz w:val="22"/>
                <w:szCs w:val="22"/>
              </w:rPr>
              <w:br/>
              <w:t>}</w:t>
            </w:r>
          </w:p>
        </w:tc>
      </w:tr>
    </w:tbl>
    <w:p w14:paraId="213B513B" w14:textId="77777777" w:rsidR="00F42A36" w:rsidRDefault="00F42A36">
      <w:r>
        <w:br w:type="page"/>
      </w:r>
    </w:p>
    <w:tbl>
      <w:tblPr>
        <w:tblStyle w:val="Tablaconcuadrcula"/>
        <w:tblW w:w="0" w:type="auto"/>
        <w:tblLook w:val="04A0" w:firstRow="1" w:lastRow="0" w:firstColumn="1" w:lastColumn="0" w:noHBand="0" w:noVBand="1"/>
      </w:tblPr>
      <w:tblGrid>
        <w:gridCol w:w="5552"/>
        <w:gridCol w:w="4904"/>
      </w:tblGrid>
      <w:tr w:rsidR="001B7BA6" w14:paraId="7AC4A3B5" w14:textId="77777777" w:rsidTr="000A40BC">
        <w:tc>
          <w:tcPr>
            <w:tcW w:w="10456" w:type="dxa"/>
            <w:gridSpan w:val="2"/>
          </w:tcPr>
          <w:p w14:paraId="1A5BBF38" w14:textId="51F6F2F9" w:rsidR="00F42A36" w:rsidRDefault="00F42A36" w:rsidP="00F42A36">
            <w:pPr>
              <w:jc w:val="center"/>
              <w:rPr>
                <w:b/>
                <w:bCs/>
                <w:sz w:val="36"/>
                <w:szCs w:val="36"/>
              </w:rPr>
            </w:pPr>
            <w:r w:rsidRPr="00F42A36">
              <w:rPr>
                <w:b/>
                <w:bCs/>
                <w:sz w:val="36"/>
                <w:szCs w:val="36"/>
              </w:rPr>
              <w:lastRenderedPageBreak/>
              <w:t>Metodos de Scanner</w:t>
            </w:r>
          </w:p>
          <w:tbl>
            <w:tblPr>
              <w:tblStyle w:val="Listamedia2-nfasis1"/>
              <w:tblW w:w="10240" w:type="dxa"/>
              <w:tblLook w:val="04A0" w:firstRow="1" w:lastRow="0" w:firstColumn="1" w:lastColumn="0" w:noHBand="0" w:noVBand="1"/>
            </w:tblPr>
            <w:tblGrid>
              <w:gridCol w:w="2411"/>
              <w:gridCol w:w="7829"/>
            </w:tblGrid>
            <w:tr w:rsidR="00F42A36" w14:paraId="0404FFEF" w14:textId="77777777" w:rsidTr="00F42A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3" w:type="pct"/>
                  <w:noWrap/>
                </w:tcPr>
                <w:p w14:paraId="4CC38708" w14:textId="7E4FEAEF" w:rsidR="00F42A36" w:rsidRPr="00F42A36" w:rsidRDefault="00F42A36" w:rsidP="00F42A36">
                  <w:pPr>
                    <w:jc w:val="center"/>
                    <w:rPr>
                      <w:rFonts w:asciiTheme="minorHAnsi" w:eastAsiaTheme="minorEastAsia" w:hAnsiTheme="minorHAnsi" w:cstheme="minorBidi"/>
                      <w:b/>
                      <w:bCs/>
                      <w:color w:val="FF0000"/>
                      <w:sz w:val="22"/>
                      <w:szCs w:val="22"/>
                    </w:rPr>
                  </w:pPr>
                  <w:r w:rsidRPr="00F42A36">
                    <w:rPr>
                      <w:rFonts w:asciiTheme="minorHAnsi" w:eastAsiaTheme="minorEastAsia" w:hAnsiTheme="minorHAnsi" w:cstheme="minorBidi"/>
                      <w:b/>
                      <w:bCs/>
                      <w:color w:val="FF0000"/>
                      <w:sz w:val="22"/>
                      <w:szCs w:val="22"/>
                      <w:lang w:val="es-ES"/>
                    </w:rPr>
                    <w:t>Metodo</w:t>
                  </w:r>
                </w:p>
              </w:tc>
              <w:tc>
                <w:tcPr>
                  <w:tcW w:w="4188" w:type="pct"/>
                </w:tcPr>
                <w:p w14:paraId="625F7B2B" w14:textId="4D0A20BD" w:rsidR="00F42A36" w:rsidRPr="00F42A36" w:rsidRDefault="00F42A36" w:rsidP="00F42A36">
                  <w:pP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FF0000"/>
                      <w:sz w:val="22"/>
                      <w:szCs w:val="22"/>
                    </w:rPr>
                  </w:pPr>
                  <w:r w:rsidRPr="00F42A36">
                    <w:rPr>
                      <w:rFonts w:asciiTheme="minorHAnsi" w:eastAsiaTheme="minorEastAsia" w:hAnsiTheme="minorHAnsi" w:cstheme="minorBidi"/>
                      <w:b/>
                      <w:bCs/>
                      <w:color w:val="FF0000"/>
                      <w:sz w:val="22"/>
                      <w:szCs w:val="22"/>
                      <w:lang w:val="es-ES"/>
                    </w:rPr>
                    <w:t>Explicacion</w:t>
                  </w:r>
                </w:p>
              </w:tc>
            </w:tr>
            <w:tr w:rsidR="00F42A36" w14:paraId="401B7279" w14:textId="77777777" w:rsidTr="00F42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pct"/>
                  <w:noWrap/>
                </w:tcPr>
                <w:p w14:paraId="4EDB2919" w14:textId="50BF4229" w:rsidR="00F42A36" w:rsidRPr="00F42A36" w:rsidRDefault="00F42A36" w:rsidP="00F42A36">
                  <w:pPr>
                    <w:jc w:val="center"/>
                    <w:rPr>
                      <w:rFonts w:asciiTheme="minorHAnsi" w:eastAsiaTheme="minorEastAsia" w:hAnsiTheme="minorHAnsi" w:cstheme="minorBidi"/>
                      <w:b/>
                      <w:bCs/>
                      <w:color w:val="auto"/>
                      <w:sz w:val="24"/>
                      <w:szCs w:val="24"/>
                    </w:rPr>
                  </w:pPr>
                  <w:r w:rsidRPr="00F42A36">
                    <w:rPr>
                      <w:b/>
                      <w:bCs/>
                      <w:sz w:val="24"/>
                      <w:szCs w:val="24"/>
                    </w:rPr>
                    <w:t>boolean nextBoolean()</w:t>
                  </w:r>
                </w:p>
              </w:tc>
              <w:tc>
                <w:tcPr>
                  <w:tcW w:w="4188" w:type="pct"/>
                </w:tcPr>
                <w:p w14:paraId="5C08290B" w14:textId="7470EE4F" w:rsidR="00F42A36" w:rsidRPr="00F42A36" w:rsidRDefault="00F42A36" w:rsidP="00F42A36">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i/>
                      <w:iCs/>
                      <w:color w:val="auto"/>
                      <w:sz w:val="24"/>
                      <w:szCs w:val="24"/>
                    </w:rPr>
                  </w:pPr>
                  <w:r w:rsidRPr="00F42A36">
                    <w:rPr>
                      <w:rFonts w:asciiTheme="minorHAnsi" w:hAnsiTheme="minorHAnsi" w:cstheme="minorHAnsi"/>
                      <w:i/>
                      <w:iCs/>
                      <w:sz w:val="24"/>
                      <w:szCs w:val="24"/>
                    </w:rPr>
                    <w:t>Lee valores lógicos boléanos introducidos por el usuario.</w:t>
                  </w:r>
                </w:p>
              </w:tc>
            </w:tr>
            <w:tr w:rsidR="00F42A36" w14:paraId="01A0181F" w14:textId="77777777" w:rsidTr="00F42A36">
              <w:tc>
                <w:tcPr>
                  <w:cnfStyle w:val="001000000000" w:firstRow="0" w:lastRow="0" w:firstColumn="1" w:lastColumn="0" w:oddVBand="0" w:evenVBand="0" w:oddHBand="0" w:evenHBand="0" w:firstRowFirstColumn="0" w:firstRowLastColumn="0" w:lastRowFirstColumn="0" w:lastRowLastColumn="0"/>
                  <w:tcW w:w="813" w:type="pct"/>
                  <w:noWrap/>
                </w:tcPr>
                <w:p w14:paraId="78035FE0" w14:textId="265F060B" w:rsidR="00F42A36" w:rsidRPr="00F42A36" w:rsidRDefault="00F42A36" w:rsidP="00F42A36">
                  <w:pPr>
                    <w:jc w:val="center"/>
                    <w:rPr>
                      <w:rFonts w:asciiTheme="minorHAnsi" w:eastAsiaTheme="minorEastAsia" w:hAnsiTheme="minorHAnsi" w:cstheme="minorBidi"/>
                      <w:b/>
                      <w:bCs/>
                      <w:color w:val="auto"/>
                      <w:sz w:val="24"/>
                      <w:szCs w:val="24"/>
                    </w:rPr>
                  </w:pPr>
                  <w:r w:rsidRPr="00F42A36">
                    <w:rPr>
                      <w:b/>
                      <w:bCs/>
                      <w:sz w:val="24"/>
                      <w:szCs w:val="24"/>
                    </w:rPr>
                    <w:t>boolean nextBoolean()</w:t>
                  </w:r>
                </w:p>
              </w:tc>
              <w:tc>
                <w:tcPr>
                  <w:tcW w:w="4188" w:type="pct"/>
                </w:tcPr>
                <w:p w14:paraId="1FAE6D34" w14:textId="0A037F17" w:rsidR="00F42A36" w:rsidRPr="00F42A36" w:rsidRDefault="00F42A36" w:rsidP="00F42A36">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i/>
                      <w:iCs/>
                      <w:color w:val="auto"/>
                      <w:sz w:val="24"/>
                      <w:szCs w:val="24"/>
                    </w:rPr>
                  </w:pPr>
                  <w:r w:rsidRPr="00F42A36">
                    <w:rPr>
                      <w:rFonts w:asciiTheme="minorHAnsi" w:hAnsiTheme="minorHAnsi" w:cstheme="minorHAnsi"/>
                      <w:i/>
                      <w:iCs/>
                      <w:sz w:val="24"/>
                      <w:szCs w:val="24"/>
                    </w:rPr>
                    <w:t>Lee valores byte introducidos por el usuario</w:t>
                  </w:r>
                </w:p>
              </w:tc>
            </w:tr>
            <w:tr w:rsidR="00F42A36" w14:paraId="1247418C" w14:textId="77777777" w:rsidTr="00F42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pct"/>
                  <w:noWrap/>
                </w:tcPr>
                <w:p w14:paraId="75CA0186" w14:textId="74F042A4" w:rsidR="00F42A36" w:rsidRPr="00F42A36" w:rsidRDefault="00F42A36" w:rsidP="00F42A36">
                  <w:pPr>
                    <w:jc w:val="center"/>
                    <w:rPr>
                      <w:rFonts w:asciiTheme="minorHAnsi" w:eastAsiaTheme="minorEastAsia" w:hAnsiTheme="minorHAnsi" w:cstheme="minorBidi"/>
                      <w:b/>
                      <w:bCs/>
                      <w:color w:val="auto"/>
                      <w:sz w:val="24"/>
                      <w:szCs w:val="24"/>
                    </w:rPr>
                  </w:pPr>
                  <w:r w:rsidRPr="00F42A36">
                    <w:rPr>
                      <w:b/>
                      <w:bCs/>
                      <w:sz w:val="24"/>
                      <w:szCs w:val="24"/>
                    </w:rPr>
                    <w:t>double nextDouble()</w:t>
                  </w:r>
                </w:p>
              </w:tc>
              <w:tc>
                <w:tcPr>
                  <w:tcW w:w="4188" w:type="pct"/>
                </w:tcPr>
                <w:p w14:paraId="414BC166" w14:textId="0D700681" w:rsidR="00F42A36" w:rsidRPr="00F42A36" w:rsidRDefault="00F42A36" w:rsidP="00F42A36">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i/>
                      <w:iCs/>
                      <w:color w:val="auto"/>
                      <w:sz w:val="24"/>
                      <w:szCs w:val="24"/>
                    </w:rPr>
                  </w:pPr>
                  <w:r w:rsidRPr="00F42A36">
                    <w:rPr>
                      <w:rFonts w:asciiTheme="minorHAnsi" w:hAnsiTheme="minorHAnsi" w:cstheme="minorHAnsi"/>
                      <w:i/>
                      <w:iCs/>
                      <w:sz w:val="24"/>
                      <w:szCs w:val="24"/>
                    </w:rPr>
                    <w:t>Lee valores double introducidos por el usuario.</w:t>
                  </w:r>
                </w:p>
              </w:tc>
            </w:tr>
            <w:tr w:rsidR="00F42A36" w14:paraId="6958F27F" w14:textId="77777777" w:rsidTr="00F42A36">
              <w:tc>
                <w:tcPr>
                  <w:cnfStyle w:val="001000000000" w:firstRow="0" w:lastRow="0" w:firstColumn="1" w:lastColumn="0" w:oddVBand="0" w:evenVBand="0" w:oddHBand="0" w:evenHBand="0" w:firstRowFirstColumn="0" w:firstRowLastColumn="0" w:lastRowFirstColumn="0" w:lastRowLastColumn="0"/>
                  <w:tcW w:w="813" w:type="pct"/>
                  <w:noWrap/>
                </w:tcPr>
                <w:p w14:paraId="52AA4304" w14:textId="3D8C1514" w:rsidR="00F42A36" w:rsidRPr="00F42A36" w:rsidRDefault="00F42A36" w:rsidP="00F42A36">
                  <w:pPr>
                    <w:jc w:val="center"/>
                    <w:rPr>
                      <w:rFonts w:asciiTheme="minorHAnsi" w:eastAsiaTheme="minorEastAsia" w:hAnsiTheme="minorHAnsi" w:cstheme="minorBidi"/>
                      <w:b/>
                      <w:bCs/>
                      <w:color w:val="auto"/>
                      <w:sz w:val="24"/>
                      <w:szCs w:val="24"/>
                    </w:rPr>
                  </w:pPr>
                  <w:r w:rsidRPr="00F42A36">
                    <w:rPr>
                      <w:b/>
                      <w:bCs/>
                      <w:sz w:val="24"/>
                      <w:szCs w:val="24"/>
                    </w:rPr>
                    <w:t>float nextFloat()</w:t>
                  </w:r>
                </w:p>
              </w:tc>
              <w:tc>
                <w:tcPr>
                  <w:tcW w:w="4188"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375"/>
                  </w:tblGrid>
                  <w:tr w:rsidR="00F42A36" w:rsidRPr="00F42A36" w14:paraId="2650B85A" w14:textId="77777777" w:rsidTr="00F42A36">
                    <w:trPr>
                      <w:tblCellSpacing w:w="15" w:type="dxa"/>
                    </w:trPr>
                    <w:tc>
                      <w:tcPr>
                        <w:tcW w:w="0" w:type="auto"/>
                        <w:vAlign w:val="center"/>
                        <w:hideMark/>
                      </w:tcPr>
                      <w:p w14:paraId="108D440E" w14:textId="77777777" w:rsidR="00F42A36" w:rsidRPr="00F42A36" w:rsidRDefault="00F42A36" w:rsidP="00F42A36">
                        <w:pPr>
                          <w:spacing w:after="0" w:line="240" w:lineRule="auto"/>
                          <w:rPr>
                            <w:rFonts w:eastAsia="Times New Roman" w:cstheme="minorHAnsi"/>
                            <w:i/>
                            <w:iCs/>
                            <w:sz w:val="24"/>
                            <w:szCs w:val="24"/>
                            <w:lang w:eastAsia="es-AR"/>
                          </w:rPr>
                        </w:pPr>
                      </w:p>
                    </w:tc>
                    <w:tc>
                      <w:tcPr>
                        <w:tcW w:w="4330" w:type="dxa"/>
                        <w:vAlign w:val="center"/>
                        <w:hideMark/>
                      </w:tcPr>
                      <w:p w14:paraId="167875ED" w14:textId="77777777" w:rsidR="00F42A36" w:rsidRPr="00F42A36" w:rsidRDefault="00F42A36" w:rsidP="00F42A36">
                        <w:pPr>
                          <w:spacing w:before="100" w:beforeAutospacing="1" w:after="100" w:afterAutospacing="1" w:line="240" w:lineRule="auto"/>
                          <w:rPr>
                            <w:rFonts w:eastAsia="Times New Roman" w:cstheme="minorHAnsi"/>
                            <w:i/>
                            <w:iCs/>
                            <w:sz w:val="24"/>
                            <w:szCs w:val="24"/>
                            <w:lang w:eastAsia="es-AR"/>
                          </w:rPr>
                        </w:pPr>
                        <w:r w:rsidRPr="00F42A36">
                          <w:rPr>
                            <w:rFonts w:eastAsia="Times New Roman" w:cstheme="minorHAnsi"/>
                            <w:i/>
                            <w:iCs/>
                            <w:sz w:val="24"/>
                            <w:szCs w:val="24"/>
                            <w:lang w:eastAsia="es-AR"/>
                          </w:rPr>
                          <w:t>Lee valores float introducidos por el usuario.</w:t>
                        </w:r>
                      </w:p>
                    </w:tc>
                  </w:tr>
                </w:tbl>
                <w:p w14:paraId="1A73D902" w14:textId="0ADD98CE" w:rsidR="00F42A36" w:rsidRPr="00F42A36" w:rsidRDefault="00F42A36" w:rsidP="00F42A36">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i/>
                      <w:iCs/>
                      <w:color w:val="auto"/>
                      <w:sz w:val="24"/>
                      <w:szCs w:val="24"/>
                    </w:rPr>
                  </w:pPr>
                </w:p>
              </w:tc>
            </w:tr>
            <w:tr w:rsidR="00F42A36" w14:paraId="5782A763" w14:textId="77777777" w:rsidTr="00F42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pct"/>
                  <w:noWrap/>
                </w:tcPr>
                <w:p w14:paraId="145BEB00" w14:textId="0C2BF6F4" w:rsidR="00F42A36" w:rsidRPr="00F42A36" w:rsidRDefault="00F42A36" w:rsidP="00F42A36">
                  <w:pPr>
                    <w:jc w:val="center"/>
                    <w:rPr>
                      <w:rFonts w:asciiTheme="minorHAnsi" w:eastAsiaTheme="minorEastAsia" w:hAnsiTheme="minorHAnsi" w:cstheme="minorBidi"/>
                      <w:b/>
                      <w:bCs/>
                      <w:color w:val="auto"/>
                      <w:sz w:val="24"/>
                      <w:szCs w:val="24"/>
                    </w:rPr>
                  </w:pPr>
                  <w:r w:rsidRPr="00F42A36">
                    <w:rPr>
                      <w:b/>
                      <w:bCs/>
                      <w:sz w:val="24"/>
                      <w:szCs w:val="24"/>
                    </w:rPr>
                    <w:t>int nextInt()</w:t>
                  </w:r>
                </w:p>
              </w:tc>
              <w:tc>
                <w:tcPr>
                  <w:tcW w:w="4188" w:type="pct"/>
                </w:tcPr>
                <w:p w14:paraId="53755675" w14:textId="10C49B45" w:rsidR="00F42A36" w:rsidRPr="00F42A36" w:rsidRDefault="00F42A36" w:rsidP="00F42A36">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i/>
                      <w:iCs/>
                      <w:color w:val="auto"/>
                      <w:sz w:val="24"/>
                      <w:szCs w:val="24"/>
                    </w:rPr>
                  </w:pPr>
                  <w:r w:rsidRPr="00F42A36">
                    <w:rPr>
                      <w:rFonts w:asciiTheme="minorHAnsi" w:hAnsiTheme="minorHAnsi" w:cstheme="minorHAnsi"/>
                      <w:i/>
                      <w:iCs/>
                      <w:sz w:val="24"/>
                      <w:szCs w:val="24"/>
                    </w:rPr>
                    <w:t>Lee valores int introducidos por el usuario.</w:t>
                  </w:r>
                </w:p>
              </w:tc>
            </w:tr>
            <w:tr w:rsidR="00F42A36" w14:paraId="277613E9" w14:textId="77777777" w:rsidTr="00F42A36">
              <w:tc>
                <w:tcPr>
                  <w:cnfStyle w:val="001000000000" w:firstRow="0" w:lastRow="0" w:firstColumn="1" w:lastColumn="0" w:oddVBand="0" w:evenVBand="0" w:oddHBand="0" w:evenHBand="0" w:firstRowFirstColumn="0" w:firstRowLastColumn="0" w:lastRowFirstColumn="0" w:lastRowLastColumn="0"/>
                  <w:tcW w:w="813" w:type="pct"/>
                  <w:noWrap/>
                </w:tcPr>
                <w:p w14:paraId="6B955760" w14:textId="51A1E5AD" w:rsidR="00F42A36" w:rsidRPr="00F42A36" w:rsidRDefault="00F42A36" w:rsidP="00F42A36">
                  <w:pPr>
                    <w:jc w:val="center"/>
                    <w:rPr>
                      <w:rFonts w:eastAsiaTheme="minorEastAsia"/>
                      <w:b/>
                      <w:bCs/>
                      <w:sz w:val="24"/>
                      <w:szCs w:val="24"/>
                    </w:rPr>
                  </w:pPr>
                  <w:r w:rsidRPr="00F42A36">
                    <w:rPr>
                      <w:b/>
                      <w:bCs/>
                      <w:sz w:val="24"/>
                      <w:szCs w:val="24"/>
                    </w:rPr>
                    <w:t>String nextLine()</w:t>
                  </w:r>
                </w:p>
              </w:tc>
              <w:tc>
                <w:tcPr>
                  <w:tcW w:w="4188"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492"/>
                  </w:tblGrid>
                  <w:tr w:rsidR="00F42A36" w:rsidRPr="00F42A36" w14:paraId="186185BB" w14:textId="77777777" w:rsidTr="00F42A36">
                    <w:trPr>
                      <w:tblCellSpacing w:w="15" w:type="dxa"/>
                    </w:trPr>
                    <w:tc>
                      <w:tcPr>
                        <w:tcW w:w="0" w:type="auto"/>
                        <w:vAlign w:val="center"/>
                        <w:hideMark/>
                      </w:tcPr>
                      <w:p w14:paraId="48F4175E" w14:textId="77777777" w:rsidR="00F42A36" w:rsidRPr="00F42A36" w:rsidRDefault="00F42A36" w:rsidP="00F42A36">
                        <w:pPr>
                          <w:spacing w:after="0" w:line="240" w:lineRule="auto"/>
                          <w:rPr>
                            <w:rFonts w:eastAsia="Times New Roman" w:cstheme="minorHAnsi"/>
                            <w:i/>
                            <w:iCs/>
                            <w:sz w:val="24"/>
                            <w:szCs w:val="24"/>
                            <w:lang w:eastAsia="es-AR"/>
                          </w:rPr>
                        </w:pPr>
                      </w:p>
                    </w:tc>
                    <w:tc>
                      <w:tcPr>
                        <w:tcW w:w="0" w:type="auto"/>
                        <w:vAlign w:val="center"/>
                        <w:hideMark/>
                      </w:tcPr>
                      <w:p w14:paraId="57314644" w14:textId="77777777" w:rsidR="00F42A36" w:rsidRPr="00F42A36" w:rsidRDefault="00F42A36" w:rsidP="00F42A36">
                        <w:pPr>
                          <w:spacing w:before="100" w:beforeAutospacing="1" w:after="100" w:afterAutospacing="1" w:line="240" w:lineRule="auto"/>
                          <w:rPr>
                            <w:rFonts w:eastAsia="Times New Roman" w:cstheme="minorHAnsi"/>
                            <w:i/>
                            <w:iCs/>
                            <w:sz w:val="24"/>
                            <w:szCs w:val="24"/>
                            <w:lang w:eastAsia="es-AR"/>
                          </w:rPr>
                        </w:pPr>
                        <w:r w:rsidRPr="00F42A36">
                          <w:rPr>
                            <w:rFonts w:eastAsia="Times New Roman" w:cstheme="minorHAnsi"/>
                            <w:i/>
                            <w:iCs/>
                            <w:sz w:val="24"/>
                            <w:szCs w:val="24"/>
                            <w:lang w:eastAsia="es-AR"/>
                          </w:rPr>
                          <w:t>Lee valores String introducidos por el usuario.</w:t>
                        </w:r>
                      </w:p>
                    </w:tc>
                  </w:tr>
                </w:tbl>
                <w:p w14:paraId="5B45FFE0" w14:textId="77777777" w:rsidR="00F42A36" w:rsidRPr="00F42A36" w:rsidRDefault="00F42A36" w:rsidP="00F42A36">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i/>
                      <w:iCs/>
                      <w:sz w:val="24"/>
                      <w:szCs w:val="24"/>
                    </w:rPr>
                  </w:pPr>
                </w:p>
              </w:tc>
            </w:tr>
            <w:tr w:rsidR="00F42A36" w14:paraId="4B836DDC" w14:textId="77777777" w:rsidTr="00F42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pct"/>
                  <w:noWrap/>
                </w:tcPr>
                <w:p w14:paraId="7961988D" w14:textId="7082F896" w:rsidR="00F42A36" w:rsidRPr="00F42A36" w:rsidRDefault="00F42A36" w:rsidP="00F42A36">
                  <w:pPr>
                    <w:jc w:val="center"/>
                    <w:rPr>
                      <w:rFonts w:eastAsiaTheme="minorEastAsia"/>
                      <w:b/>
                      <w:bCs/>
                      <w:sz w:val="24"/>
                      <w:szCs w:val="24"/>
                    </w:rPr>
                  </w:pPr>
                  <w:r w:rsidRPr="00F42A36">
                    <w:rPr>
                      <w:b/>
                      <w:bCs/>
                      <w:sz w:val="24"/>
                      <w:szCs w:val="24"/>
                    </w:rPr>
                    <w:t>long nextLong()</w:t>
                  </w:r>
                </w:p>
              </w:tc>
              <w:tc>
                <w:tcPr>
                  <w:tcW w:w="4188"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344"/>
                  </w:tblGrid>
                  <w:tr w:rsidR="00F42A36" w:rsidRPr="00F42A36" w14:paraId="779B2C53" w14:textId="77777777" w:rsidTr="00F42A36">
                    <w:trPr>
                      <w:tblCellSpacing w:w="15" w:type="dxa"/>
                    </w:trPr>
                    <w:tc>
                      <w:tcPr>
                        <w:tcW w:w="0" w:type="auto"/>
                        <w:vAlign w:val="center"/>
                        <w:hideMark/>
                      </w:tcPr>
                      <w:p w14:paraId="13FDB9F9" w14:textId="77777777" w:rsidR="00F42A36" w:rsidRPr="00F42A36" w:rsidRDefault="00F42A36" w:rsidP="00F42A36">
                        <w:pPr>
                          <w:spacing w:after="0" w:line="240" w:lineRule="auto"/>
                          <w:rPr>
                            <w:rFonts w:eastAsia="Times New Roman" w:cstheme="minorHAnsi"/>
                            <w:i/>
                            <w:iCs/>
                            <w:sz w:val="24"/>
                            <w:szCs w:val="24"/>
                            <w:lang w:eastAsia="es-AR"/>
                          </w:rPr>
                        </w:pPr>
                      </w:p>
                    </w:tc>
                    <w:tc>
                      <w:tcPr>
                        <w:tcW w:w="0" w:type="auto"/>
                        <w:vAlign w:val="center"/>
                        <w:hideMark/>
                      </w:tcPr>
                      <w:p w14:paraId="07D453B0" w14:textId="77777777" w:rsidR="00F42A36" w:rsidRPr="00F42A36" w:rsidRDefault="00F42A36" w:rsidP="00F42A36">
                        <w:pPr>
                          <w:spacing w:before="100" w:beforeAutospacing="1" w:after="100" w:afterAutospacing="1" w:line="240" w:lineRule="auto"/>
                          <w:rPr>
                            <w:rFonts w:eastAsia="Times New Roman" w:cstheme="minorHAnsi"/>
                            <w:i/>
                            <w:iCs/>
                            <w:sz w:val="24"/>
                            <w:szCs w:val="24"/>
                            <w:lang w:eastAsia="es-AR"/>
                          </w:rPr>
                        </w:pPr>
                        <w:r w:rsidRPr="00F42A36">
                          <w:rPr>
                            <w:rFonts w:eastAsia="Times New Roman" w:cstheme="minorHAnsi"/>
                            <w:i/>
                            <w:iCs/>
                            <w:sz w:val="24"/>
                            <w:szCs w:val="24"/>
                            <w:lang w:eastAsia="es-AR"/>
                          </w:rPr>
                          <w:t>Lee valores long introducidos por el usuario.</w:t>
                        </w:r>
                      </w:p>
                    </w:tc>
                  </w:tr>
                </w:tbl>
                <w:p w14:paraId="302661D1" w14:textId="77777777" w:rsidR="00F42A36" w:rsidRPr="00F42A36" w:rsidRDefault="00F42A36" w:rsidP="00F42A36">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i/>
                      <w:iCs/>
                      <w:sz w:val="24"/>
                      <w:szCs w:val="24"/>
                    </w:rPr>
                  </w:pPr>
                </w:p>
              </w:tc>
            </w:tr>
            <w:tr w:rsidR="00F42A36" w14:paraId="251BC8B4" w14:textId="77777777" w:rsidTr="00F42A36">
              <w:tc>
                <w:tcPr>
                  <w:cnfStyle w:val="001000000000" w:firstRow="0" w:lastRow="0" w:firstColumn="1" w:lastColumn="0" w:oddVBand="0" w:evenVBand="0" w:oddHBand="0" w:evenHBand="0" w:firstRowFirstColumn="0" w:firstRowLastColumn="0" w:lastRowFirstColumn="0" w:lastRowLastColumn="0"/>
                  <w:tcW w:w="813" w:type="pct"/>
                  <w:noWrap/>
                </w:tcPr>
                <w:p w14:paraId="1C934A29" w14:textId="081DE6F4" w:rsidR="00F42A36" w:rsidRPr="00F42A36" w:rsidRDefault="00F42A36" w:rsidP="00F42A36">
                  <w:pPr>
                    <w:jc w:val="center"/>
                    <w:rPr>
                      <w:rFonts w:eastAsiaTheme="minorEastAsia"/>
                      <w:b/>
                      <w:bCs/>
                      <w:sz w:val="24"/>
                      <w:szCs w:val="24"/>
                    </w:rPr>
                  </w:pPr>
                  <w:r w:rsidRPr="00F42A36">
                    <w:rPr>
                      <w:b/>
                      <w:bCs/>
                      <w:sz w:val="24"/>
                      <w:szCs w:val="24"/>
                    </w:rPr>
                    <w:t>short nextShort()</w:t>
                  </w:r>
                </w:p>
              </w:tc>
              <w:tc>
                <w:tcPr>
                  <w:tcW w:w="4188" w:type="pct"/>
                </w:tcPr>
                <w:p w14:paraId="5990DA83" w14:textId="7C422088" w:rsidR="00F42A36" w:rsidRPr="00F42A36" w:rsidRDefault="00F42A36" w:rsidP="00F42A36">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i/>
                      <w:iCs/>
                      <w:sz w:val="24"/>
                      <w:szCs w:val="24"/>
                    </w:rPr>
                  </w:pPr>
                  <w:r w:rsidRPr="00F42A36">
                    <w:rPr>
                      <w:rFonts w:asciiTheme="minorHAnsi" w:hAnsiTheme="minorHAnsi" w:cstheme="minorHAnsi"/>
                      <w:i/>
                      <w:iCs/>
                      <w:sz w:val="24"/>
                      <w:szCs w:val="24"/>
                    </w:rPr>
                    <w:t>Lee valores short introducidos por el usuario.</w:t>
                  </w:r>
                </w:p>
              </w:tc>
            </w:tr>
          </w:tbl>
          <w:p w14:paraId="16349855" w14:textId="087562CB" w:rsidR="00F42A36" w:rsidRPr="00F42A36" w:rsidRDefault="00F42A36" w:rsidP="00F42A36">
            <w:pPr>
              <w:rPr>
                <w:b/>
                <w:bCs/>
                <w:sz w:val="36"/>
                <w:szCs w:val="36"/>
              </w:rPr>
            </w:pPr>
          </w:p>
        </w:tc>
      </w:tr>
      <w:tr w:rsidR="005C7CB7" w14:paraId="03A42F77" w14:textId="77777777" w:rsidTr="00CF3C69">
        <w:tc>
          <w:tcPr>
            <w:tcW w:w="5433" w:type="dxa"/>
          </w:tcPr>
          <w:p w14:paraId="4F7478D0" w14:textId="5AE46490" w:rsidR="005C7CB7" w:rsidRDefault="005C7CB7" w:rsidP="009E159A">
            <w:pPr>
              <w:jc w:val="both"/>
              <w:rPr>
                <w:sz w:val="24"/>
                <w:szCs w:val="24"/>
              </w:rPr>
            </w:pPr>
            <w:r w:rsidRPr="00CF3C69">
              <w:rPr>
                <w:b/>
                <w:bCs/>
                <w:sz w:val="36"/>
                <w:szCs w:val="36"/>
              </w:rPr>
              <w:t>Funciones y metodos</w:t>
            </w:r>
            <w:r>
              <w:rPr>
                <w:sz w:val="24"/>
                <w:szCs w:val="24"/>
              </w:rPr>
              <w:t>.</w:t>
            </w:r>
          </w:p>
          <w:p w14:paraId="4B6CE0BE" w14:textId="77777777" w:rsidR="005C7CB7" w:rsidRDefault="005C7CB7" w:rsidP="009E159A">
            <w:pPr>
              <w:jc w:val="both"/>
              <w:rPr>
                <w:sz w:val="24"/>
                <w:szCs w:val="24"/>
              </w:rPr>
            </w:pPr>
            <w:r>
              <w:rPr>
                <w:sz w:val="24"/>
                <w:szCs w:val="24"/>
              </w:rPr>
              <w:t>Son similares a las de JS, pero hay cosas a tener en cuenta por ser un lenguaje tipado.</w:t>
            </w:r>
          </w:p>
          <w:p w14:paraId="7A4BC281" w14:textId="77777777" w:rsidR="005C7CB7" w:rsidRDefault="005C7CB7" w:rsidP="005C7CB7">
            <w:pPr>
              <w:pStyle w:val="Prrafodelista"/>
              <w:numPr>
                <w:ilvl w:val="0"/>
                <w:numId w:val="2"/>
              </w:numPr>
              <w:jc w:val="both"/>
              <w:rPr>
                <w:sz w:val="24"/>
                <w:szCs w:val="24"/>
              </w:rPr>
            </w:pPr>
            <w:r>
              <w:rPr>
                <w:sz w:val="24"/>
                <w:szCs w:val="24"/>
              </w:rPr>
              <w:t>Que devuelve la funcion</w:t>
            </w:r>
          </w:p>
          <w:p w14:paraId="3809AD28" w14:textId="77777777" w:rsidR="005C7CB7" w:rsidRDefault="005C7CB7" w:rsidP="005C7CB7">
            <w:pPr>
              <w:pStyle w:val="Prrafodelista"/>
              <w:numPr>
                <w:ilvl w:val="0"/>
                <w:numId w:val="2"/>
              </w:numPr>
              <w:jc w:val="both"/>
              <w:rPr>
                <w:sz w:val="24"/>
                <w:szCs w:val="24"/>
              </w:rPr>
            </w:pPr>
            <w:r>
              <w:rPr>
                <w:sz w:val="24"/>
                <w:szCs w:val="24"/>
              </w:rPr>
              <w:t>Que nombre tiene</w:t>
            </w:r>
          </w:p>
          <w:p w14:paraId="74B52335" w14:textId="3A4869C8" w:rsidR="005C7CB7" w:rsidRPr="005C7CB7" w:rsidRDefault="005C7CB7" w:rsidP="005C7CB7">
            <w:pPr>
              <w:pStyle w:val="Prrafodelista"/>
              <w:numPr>
                <w:ilvl w:val="0"/>
                <w:numId w:val="2"/>
              </w:numPr>
              <w:jc w:val="both"/>
              <w:rPr>
                <w:sz w:val="24"/>
                <w:szCs w:val="24"/>
              </w:rPr>
            </w:pPr>
            <w:r>
              <w:rPr>
                <w:sz w:val="24"/>
                <w:szCs w:val="24"/>
              </w:rPr>
              <w:t>Los parametros que necesitamos.</w:t>
            </w:r>
          </w:p>
        </w:tc>
        <w:tc>
          <w:tcPr>
            <w:tcW w:w="5023" w:type="dxa"/>
          </w:tcPr>
          <w:p w14:paraId="4D25BB91" w14:textId="77777777" w:rsidR="005C7CB7" w:rsidRDefault="005C7CB7" w:rsidP="005C7CB7">
            <w:pPr>
              <w:pStyle w:val="HTMLconformatoprevio"/>
              <w:shd w:val="clear" w:color="auto" w:fill="2B2B2B"/>
              <w:rPr>
                <w:color w:val="CC7832"/>
              </w:rPr>
            </w:pPr>
          </w:p>
          <w:p w14:paraId="0EACEA38" w14:textId="77777777" w:rsidR="005C7CB7" w:rsidRDefault="005C7CB7" w:rsidP="005C7CB7">
            <w:pPr>
              <w:pStyle w:val="HTMLconformatoprevio"/>
              <w:shd w:val="clear" w:color="auto" w:fill="2B2B2B"/>
              <w:rPr>
                <w:color w:val="A9B7C6"/>
              </w:rPr>
            </w:pPr>
            <w:r w:rsidRPr="005C7CB7">
              <w:rPr>
                <w:color w:val="CC7832"/>
                <w:sz w:val="24"/>
                <w:szCs w:val="24"/>
              </w:rPr>
              <w:t xml:space="preserve">public boolean </w:t>
            </w:r>
            <w:r w:rsidRPr="005C7CB7">
              <w:rPr>
                <w:color w:val="FFC66D"/>
                <w:sz w:val="24"/>
                <w:szCs w:val="24"/>
              </w:rPr>
              <w:t>hayStock</w:t>
            </w:r>
            <w:r w:rsidRPr="005C7CB7">
              <w:rPr>
                <w:color w:val="A9B7C6"/>
                <w:sz w:val="24"/>
                <w:szCs w:val="24"/>
              </w:rPr>
              <w:t>() {</w:t>
            </w:r>
            <w:r w:rsidRPr="005C7CB7">
              <w:rPr>
                <w:color w:val="A9B7C6"/>
                <w:sz w:val="24"/>
                <w:szCs w:val="24"/>
              </w:rPr>
              <w:br/>
              <w:t xml:space="preserve">    </w:t>
            </w:r>
            <w:r w:rsidRPr="005C7CB7">
              <w:rPr>
                <w:color w:val="A9B7C6"/>
                <w:sz w:val="24"/>
                <w:szCs w:val="24"/>
              </w:rPr>
              <w:br/>
              <w:t xml:space="preserve">    </w:t>
            </w:r>
            <w:r w:rsidRPr="005C7CB7">
              <w:rPr>
                <w:color w:val="CC7832"/>
                <w:sz w:val="24"/>
                <w:szCs w:val="24"/>
              </w:rPr>
              <w:t xml:space="preserve">return </w:t>
            </w:r>
            <w:r w:rsidRPr="005C7CB7">
              <w:rPr>
                <w:color w:val="9876AA"/>
                <w:sz w:val="24"/>
                <w:szCs w:val="24"/>
              </w:rPr>
              <w:t xml:space="preserve">stock </w:t>
            </w:r>
            <w:r w:rsidRPr="005C7CB7">
              <w:rPr>
                <w:color w:val="A9B7C6"/>
                <w:sz w:val="24"/>
                <w:szCs w:val="24"/>
              </w:rPr>
              <w:t xml:space="preserve">&gt; </w:t>
            </w:r>
            <w:r w:rsidRPr="005C7CB7">
              <w:rPr>
                <w:color w:val="6897BB"/>
                <w:sz w:val="24"/>
                <w:szCs w:val="24"/>
              </w:rPr>
              <w:t>0</w:t>
            </w:r>
            <w:r w:rsidRPr="005C7CB7">
              <w:rPr>
                <w:color w:val="CC7832"/>
                <w:sz w:val="24"/>
                <w:szCs w:val="24"/>
              </w:rPr>
              <w:t>;</w:t>
            </w:r>
            <w:r>
              <w:rPr>
                <w:color w:val="CC7832"/>
              </w:rPr>
              <w:br/>
            </w:r>
            <w:r>
              <w:rPr>
                <w:color w:val="A9B7C6"/>
              </w:rPr>
              <w:t>}</w:t>
            </w:r>
          </w:p>
          <w:p w14:paraId="5840F966" w14:textId="77777777" w:rsidR="005C7CB7" w:rsidRDefault="005C7CB7" w:rsidP="005C7CB7">
            <w:pPr>
              <w:pStyle w:val="HTMLconformatoprevio"/>
              <w:shd w:val="clear" w:color="auto" w:fill="2B2B2B"/>
              <w:rPr>
                <w:color w:val="A9B7C6"/>
              </w:rPr>
            </w:pPr>
          </w:p>
          <w:p w14:paraId="64148E4E" w14:textId="4FACA60E" w:rsidR="005C7CB7" w:rsidRDefault="005C7CB7" w:rsidP="005C7CB7">
            <w:pPr>
              <w:pStyle w:val="HTMLconformatoprevio"/>
              <w:shd w:val="clear" w:color="auto" w:fill="2B2B2B"/>
              <w:rPr>
                <w:sz w:val="24"/>
                <w:szCs w:val="24"/>
              </w:rPr>
            </w:pPr>
          </w:p>
        </w:tc>
      </w:tr>
      <w:tr w:rsidR="00CF3C69" w14:paraId="51616A58" w14:textId="77777777" w:rsidTr="000264E1">
        <w:tc>
          <w:tcPr>
            <w:tcW w:w="10456" w:type="dxa"/>
            <w:gridSpan w:val="2"/>
          </w:tcPr>
          <w:p w14:paraId="602438E6" w14:textId="77777777" w:rsidR="00CF3C69" w:rsidRPr="00CF3C69" w:rsidRDefault="00CF3C69" w:rsidP="00CF3C69">
            <w:pPr>
              <w:jc w:val="center"/>
              <w:rPr>
                <w:b/>
                <w:bCs/>
                <w:sz w:val="40"/>
                <w:szCs w:val="40"/>
                <w:u w:val="single"/>
              </w:rPr>
            </w:pPr>
            <w:r w:rsidRPr="00CF3C69">
              <w:rPr>
                <w:b/>
                <w:bCs/>
                <w:sz w:val="40"/>
                <w:szCs w:val="40"/>
                <w:u w:val="single"/>
              </w:rPr>
              <w:t>Arrays</w:t>
            </w:r>
          </w:p>
          <w:p w14:paraId="65EB4795" w14:textId="77777777" w:rsidR="00CF3C69" w:rsidRDefault="00CF3C69" w:rsidP="00CF3C69">
            <w:pPr>
              <w:jc w:val="both"/>
              <w:rPr>
                <w:sz w:val="24"/>
                <w:szCs w:val="24"/>
              </w:rPr>
            </w:pPr>
            <w:r>
              <w:rPr>
                <w:sz w:val="24"/>
                <w:szCs w:val="24"/>
              </w:rPr>
              <w:t>En java un array es un objeto y, como tal, debe usarse el operador new para crear un instancia, peor a diferencia de las colecciones, los array son de longitud fija, la cual debe definirse en la creacion, siendo inmutable.</w:t>
            </w:r>
          </w:p>
          <w:p w14:paraId="4F311640" w14:textId="0E260D21" w:rsidR="00CF3C69" w:rsidRDefault="00CF3C69" w:rsidP="00CF3C69">
            <w:pPr>
              <w:jc w:val="both"/>
              <w:rPr>
                <w:sz w:val="24"/>
                <w:szCs w:val="24"/>
              </w:rPr>
            </w:pPr>
            <w:r>
              <w:rPr>
                <w:sz w:val="24"/>
                <w:szCs w:val="24"/>
              </w:rPr>
              <w:t>Son estructuras estaticas para almacenar objetos.</w:t>
            </w:r>
          </w:p>
          <w:p w14:paraId="64D250FA" w14:textId="7379642E" w:rsidR="00CF3C69" w:rsidRDefault="00CF3C69" w:rsidP="00CF3C69">
            <w:pPr>
              <w:jc w:val="both"/>
              <w:rPr>
                <w:sz w:val="24"/>
                <w:szCs w:val="24"/>
              </w:rPr>
            </w:pPr>
          </w:p>
          <w:p w14:paraId="13051EFE" w14:textId="4F06B3B2" w:rsidR="00CF3C69" w:rsidRDefault="00CF3C69" w:rsidP="00CF3C69">
            <w:pPr>
              <w:jc w:val="both"/>
              <w:rPr>
                <w:sz w:val="24"/>
                <w:szCs w:val="24"/>
              </w:rPr>
            </w:pPr>
            <w:r>
              <w:rPr>
                <w:noProof/>
                <w:sz w:val="24"/>
                <w:szCs w:val="24"/>
              </w:rPr>
              <w:drawing>
                <wp:inline distT="0" distB="0" distL="0" distR="0" wp14:anchorId="6FDFE4E5" wp14:editId="122921E9">
                  <wp:extent cx="6638925" cy="22288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8925" cy="2228850"/>
                          </a:xfrm>
                          <a:prstGeom prst="rect">
                            <a:avLst/>
                          </a:prstGeom>
                          <a:noFill/>
                          <a:ln>
                            <a:noFill/>
                          </a:ln>
                        </pic:spPr>
                      </pic:pic>
                    </a:graphicData>
                  </a:graphic>
                </wp:inline>
              </w:drawing>
            </w:r>
          </w:p>
          <w:p w14:paraId="1D216762" w14:textId="3751A36A" w:rsidR="00CF3C69" w:rsidRDefault="00CF3C69" w:rsidP="00CF3C69">
            <w:pPr>
              <w:jc w:val="center"/>
              <w:rPr>
                <w:sz w:val="24"/>
                <w:szCs w:val="24"/>
              </w:rPr>
            </w:pPr>
            <w:r>
              <w:rPr>
                <w:noProof/>
                <w:sz w:val="24"/>
                <w:szCs w:val="24"/>
              </w:rPr>
              <w:drawing>
                <wp:inline distT="0" distB="0" distL="0" distR="0" wp14:anchorId="26965D0A" wp14:editId="5BCE0A35">
                  <wp:extent cx="6172200" cy="274516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2058" cy="2762896"/>
                          </a:xfrm>
                          <a:prstGeom prst="rect">
                            <a:avLst/>
                          </a:prstGeom>
                          <a:noFill/>
                          <a:ln>
                            <a:noFill/>
                          </a:ln>
                        </pic:spPr>
                      </pic:pic>
                    </a:graphicData>
                  </a:graphic>
                </wp:inline>
              </w:drawing>
            </w:r>
          </w:p>
          <w:p w14:paraId="102FC52E" w14:textId="6CCCB95C" w:rsidR="00CF3C69" w:rsidRDefault="00CF3C69" w:rsidP="00CF3C69">
            <w:pPr>
              <w:jc w:val="both"/>
              <w:rPr>
                <w:sz w:val="24"/>
                <w:szCs w:val="24"/>
              </w:rPr>
            </w:pPr>
            <w:r>
              <w:rPr>
                <w:noProof/>
                <w:sz w:val="24"/>
                <w:szCs w:val="24"/>
              </w:rPr>
              <w:lastRenderedPageBreak/>
              <w:drawing>
                <wp:inline distT="0" distB="0" distL="0" distR="0" wp14:anchorId="04EFDD96" wp14:editId="01146AFC">
                  <wp:extent cx="6638925" cy="3533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14:paraId="62116BCC" w14:textId="6E09FCAF" w:rsidR="00CF3C69" w:rsidRPr="00CF3C69" w:rsidRDefault="00CF3C69" w:rsidP="00CF3C69">
            <w:pPr>
              <w:jc w:val="both"/>
              <w:rPr>
                <w:sz w:val="24"/>
                <w:szCs w:val="24"/>
              </w:rPr>
            </w:pPr>
          </w:p>
        </w:tc>
      </w:tr>
    </w:tbl>
    <w:p w14:paraId="356F240D" w14:textId="4D09B078" w:rsidR="005C7CB7" w:rsidRDefault="005C7CB7" w:rsidP="009E159A">
      <w:pPr>
        <w:jc w:val="both"/>
        <w:rPr>
          <w:sz w:val="24"/>
          <w:szCs w:val="24"/>
        </w:rPr>
      </w:pPr>
    </w:p>
    <w:tbl>
      <w:tblPr>
        <w:tblStyle w:val="Tablaconcuadrcula"/>
        <w:tblW w:w="0" w:type="auto"/>
        <w:tblLook w:val="04A0" w:firstRow="1" w:lastRow="0" w:firstColumn="1" w:lastColumn="0" w:noHBand="0" w:noVBand="1"/>
      </w:tblPr>
      <w:tblGrid>
        <w:gridCol w:w="10456"/>
      </w:tblGrid>
      <w:tr w:rsidR="00E7050A" w14:paraId="4601CEC0" w14:textId="77777777" w:rsidTr="00360CC1">
        <w:tc>
          <w:tcPr>
            <w:tcW w:w="10456" w:type="dxa"/>
          </w:tcPr>
          <w:p w14:paraId="6D749221" w14:textId="77777777" w:rsidR="006138E9" w:rsidRPr="006138E9" w:rsidRDefault="00E7050A" w:rsidP="006138E9">
            <w:pPr>
              <w:jc w:val="center"/>
              <w:rPr>
                <w:b/>
                <w:bCs/>
                <w:color w:val="FF0000"/>
                <w:sz w:val="36"/>
                <w:szCs w:val="36"/>
              </w:rPr>
            </w:pPr>
            <w:r w:rsidRPr="006138E9">
              <w:rPr>
                <w:b/>
                <w:bCs/>
                <w:color w:val="FF0000"/>
                <w:sz w:val="36"/>
                <w:szCs w:val="36"/>
              </w:rPr>
              <w:t>Objetos</w:t>
            </w:r>
          </w:p>
          <w:p w14:paraId="7B8E2F08" w14:textId="162A3D0B" w:rsidR="006138E9" w:rsidRPr="006138E9" w:rsidRDefault="00E7050A" w:rsidP="006138E9">
            <w:pPr>
              <w:jc w:val="center"/>
              <w:rPr>
                <w:b/>
                <w:bCs/>
                <w:sz w:val="36"/>
                <w:szCs w:val="36"/>
              </w:rPr>
            </w:pPr>
            <w:r w:rsidRPr="00E7050A">
              <w:rPr>
                <w:rFonts w:ascii="Times New Roman" w:eastAsia="Times New Roman" w:hAnsi="Times New Roman" w:cs="Times New Roman"/>
                <w:sz w:val="24"/>
                <w:szCs w:val="24"/>
                <w:lang w:eastAsia="es-AR"/>
              </w:rPr>
              <w:t>Un objeto no es más que un componente autónomo que consiste en métodos y propiedades para hacer útil un tipo particular de datos. El objeto determina el comportamiento de la clase. Cuando envía un mensaje a un objeto, le pide al objeto que invoque o ejecute uno de sus métodos.</w:t>
            </w:r>
          </w:p>
          <w:p w14:paraId="7616195A" w14:textId="42095853" w:rsidR="00E7050A" w:rsidRDefault="00E7050A" w:rsidP="00E7050A">
            <w:pPr>
              <w:spacing w:before="100" w:beforeAutospacing="1" w:after="100" w:afterAutospacing="1"/>
              <w:rPr>
                <w:rFonts w:ascii="Times New Roman" w:eastAsia="Times New Roman" w:hAnsi="Times New Roman" w:cs="Times New Roman"/>
                <w:sz w:val="24"/>
                <w:szCs w:val="24"/>
                <w:lang w:eastAsia="es-AR"/>
              </w:rPr>
            </w:pPr>
            <w:r w:rsidRPr="00E7050A">
              <w:rPr>
                <w:rFonts w:ascii="Times New Roman" w:eastAsia="Times New Roman" w:hAnsi="Times New Roman" w:cs="Times New Roman"/>
                <w:sz w:val="24"/>
                <w:szCs w:val="24"/>
                <w:lang w:eastAsia="es-AR"/>
              </w:rPr>
              <w:t>Desde el punto de vista de la programación, un objeto puede ser una estructura de datos, una variable o una función. Tiene una ubicación de memoria asignada. El objeto está diseñado como jerarquías de clase.</w:t>
            </w:r>
          </w:p>
          <w:p w14:paraId="17C6F06A" w14:textId="09140619" w:rsidR="00E7050A" w:rsidRPr="006138E9" w:rsidRDefault="00E7050A" w:rsidP="006138E9">
            <w:pPr>
              <w:spacing w:before="100" w:beforeAutospacing="1" w:after="100" w:afterAutospacing="1"/>
              <w:rPr>
                <w:rFonts w:ascii="Times New Roman" w:eastAsia="Times New Roman" w:hAnsi="Times New Roman" w:cs="Times New Roman"/>
                <w:sz w:val="24"/>
                <w:szCs w:val="24"/>
                <w:lang w:eastAsia="es-AR"/>
              </w:rPr>
            </w:pPr>
            <w:r>
              <w:rPr>
                <w:noProof/>
                <w:sz w:val="24"/>
                <w:szCs w:val="24"/>
              </w:rPr>
              <w:drawing>
                <wp:inline distT="0" distB="0" distL="0" distR="0" wp14:anchorId="7CE2D096" wp14:editId="2468F26B">
                  <wp:extent cx="6638925" cy="6667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666750"/>
                          </a:xfrm>
                          <a:prstGeom prst="rect">
                            <a:avLst/>
                          </a:prstGeom>
                          <a:noFill/>
                          <a:ln>
                            <a:noFill/>
                          </a:ln>
                        </pic:spPr>
                      </pic:pic>
                    </a:graphicData>
                  </a:graphic>
                </wp:inline>
              </w:drawing>
            </w:r>
          </w:p>
        </w:tc>
      </w:tr>
      <w:tr w:rsidR="00E7050A" w14:paraId="1777A140" w14:textId="77777777" w:rsidTr="002D3AC6">
        <w:tc>
          <w:tcPr>
            <w:tcW w:w="10456" w:type="dxa"/>
          </w:tcPr>
          <w:p w14:paraId="2BA1D75F" w14:textId="62264319" w:rsidR="00E7050A" w:rsidRPr="006138E9" w:rsidRDefault="00E7050A" w:rsidP="00E7050A">
            <w:pPr>
              <w:jc w:val="center"/>
              <w:rPr>
                <w:b/>
                <w:bCs/>
                <w:color w:val="FF0000"/>
                <w:sz w:val="36"/>
                <w:szCs w:val="36"/>
              </w:rPr>
            </w:pPr>
            <w:r w:rsidRPr="006138E9">
              <w:rPr>
                <w:b/>
                <w:bCs/>
                <w:color w:val="FF0000"/>
                <w:sz w:val="36"/>
                <w:szCs w:val="36"/>
              </w:rPr>
              <w:t>Clases</w:t>
            </w:r>
          </w:p>
          <w:p w14:paraId="7B62C47D" w14:textId="7B87CB57" w:rsidR="00E7050A" w:rsidRDefault="00E7050A" w:rsidP="009E159A">
            <w:pPr>
              <w:jc w:val="both"/>
            </w:pPr>
            <w:r>
              <w:t>Una clase es una entidad que determina cómo se comportará un objeto y qué contendrá el objeto. En otras palabras, es un modelo o conjunto de instrucciones para construir un tipo específico de objeto.</w:t>
            </w:r>
          </w:p>
          <w:p w14:paraId="259670F1" w14:textId="75DE4A6A" w:rsidR="00E7050A" w:rsidRDefault="00E7050A" w:rsidP="009E159A">
            <w:pPr>
              <w:jc w:val="both"/>
              <w:rPr>
                <w:sz w:val="24"/>
                <w:szCs w:val="24"/>
              </w:rPr>
            </w:pPr>
            <w:r>
              <w:rPr>
                <w:noProof/>
                <w:sz w:val="24"/>
                <w:szCs w:val="24"/>
              </w:rPr>
              <w:drawing>
                <wp:inline distT="0" distB="0" distL="0" distR="0" wp14:anchorId="724138DE" wp14:editId="60609FC6">
                  <wp:extent cx="6638925" cy="1314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1314450"/>
                          </a:xfrm>
                          <a:prstGeom prst="rect">
                            <a:avLst/>
                          </a:prstGeom>
                          <a:noFill/>
                          <a:ln>
                            <a:noFill/>
                          </a:ln>
                        </pic:spPr>
                      </pic:pic>
                    </a:graphicData>
                  </a:graphic>
                </wp:inline>
              </w:drawing>
            </w:r>
          </w:p>
        </w:tc>
      </w:tr>
      <w:tr w:rsidR="006138E9" w14:paraId="18F23920" w14:textId="77777777" w:rsidTr="002D3AC6">
        <w:tc>
          <w:tcPr>
            <w:tcW w:w="10456" w:type="dxa"/>
          </w:tcPr>
          <w:p w14:paraId="245E3A65" w14:textId="77777777" w:rsidR="006138E9" w:rsidRPr="006138E9" w:rsidRDefault="006138E9" w:rsidP="006138E9">
            <w:pPr>
              <w:jc w:val="center"/>
              <w:rPr>
                <w:b/>
                <w:bCs/>
                <w:sz w:val="36"/>
                <w:szCs w:val="36"/>
              </w:rPr>
            </w:pPr>
            <w:r w:rsidRPr="006138E9">
              <w:rPr>
                <w:b/>
                <w:bCs/>
                <w:sz w:val="36"/>
                <w:szCs w:val="36"/>
              </w:rPr>
              <w:t>¿Cuál es la diferencia entre objeto y clase?</w:t>
            </w:r>
          </w:p>
          <w:p w14:paraId="4DF2E982" w14:textId="77777777" w:rsidR="006138E9" w:rsidRPr="006138E9" w:rsidRDefault="006138E9" w:rsidP="006138E9">
            <w:pPr>
              <w:jc w:val="both"/>
            </w:pPr>
            <w:r w:rsidRPr="006138E9">
              <w:t>Una clase es un plan o prototipo que define las variables y los métodos (funciones) comunes a todos los objetos de un cierto tipo.</w:t>
            </w:r>
          </w:p>
          <w:p w14:paraId="7AF4ECFD" w14:textId="77777777" w:rsidR="006138E9" w:rsidRPr="006138E9" w:rsidRDefault="006138E9" w:rsidP="006138E9">
            <w:pPr>
              <w:jc w:val="both"/>
            </w:pPr>
            <w:r w:rsidRPr="006138E9">
              <w:t>Un objeto es un espécimen de una clase. Los objetos de software a menudo se utilizan para modelar objetos del mundo real que se encuentran en la vida cotidiana.</w:t>
            </w:r>
          </w:p>
          <w:p w14:paraId="1BA80C72" w14:textId="77777777" w:rsidR="006138E9" w:rsidRPr="00E7050A" w:rsidRDefault="006138E9" w:rsidP="00E7050A">
            <w:pPr>
              <w:jc w:val="center"/>
              <w:rPr>
                <w:b/>
                <w:bCs/>
                <w:sz w:val="36"/>
                <w:szCs w:val="36"/>
              </w:rPr>
            </w:pPr>
          </w:p>
        </w:tc>
      </w:tr>
    </w:tbl>
    <w:p w14:paraId="07C3D612" w14:textId="2C16F29A" w:rsidR="00E7050A" w:rsidRDefault="00E7050A" w:rsidP="009E159A">
      <w:pPr>
        <w:jc w:val="both"/>
        <w:rPr>
          <w:sz w:val="24"/>
          <w:szCs w:val="24"/>
        </w:rPr>
      </w:pPr>
    </w:p>
    <w:p w14:paraId="0765C61B" w14:textId="7381220D" w:rsidR="006138E9" w:rsidRDefault="001A130B" w:rsidP="009E159A">
      <w:pPr>
        <w:jc w:val="both"/>
        <w:rPr>
          <w:sz w:val="24"/>
          <w:szCs w:val="24"/>
        </w:rPr>
      </w:pPr>
      <w:r>
        <w:rPr>
          <w:noProof/>
          <w:sz w:val="24"/>
          <w:szCs w:val="24"/>
        </w:rPr>
        <w:lastRenderedPageBreak/>
        <mc:AlternateContent>
          <mc:Choice Requires="wpi">
            <w:drawing>
              <wp:anchor distT="0" distB="0" distL="114300" distR="114300" simplePos="0" relativeHeight="251691008" behindDoc="0" locked="0" layoutInCell="1" allowOverlap="1" wp14:anchorId="3B8A3D51" wp14:editId="68DEF2F8">
                <wp:simplePos x="0" y="0"/>
                <wp:positionH relativeFrom="column">
                  <wp:posOffset>59690</wp:posOffset>
                </wp:positionH>
                <wp:positionV relativeFrom="paragraph">
                  <wp:posOffset>399415</wp:posOffset>
                </wp:positionV>
                <wp:extent cx="34290" cy="378930"/>
                <wp:effectExtent l="38100" t="38100" r="41910" b="40640"/>
                <wp:wrapNone/>
                <wp:docPr id="57" name="Entrada de lápiz 57"/>
                <wp:cNvGraphicFramePr/>
                <a:graphic xmlns:a="http://schemas.openxmlformats.org/drawingml/2006/main">
                  <a:graphicData uri="http://schemas.microsoft.com/office/word/2010/wordprocessingInk">
                    <w14:contentPart bwMode="auto" r:id="rId13">
                      <w14:nvContentPartPr>
                        <w14:cNvContentPartPr/>
                      </w14:nvContentPartPr>
                      <w14:xfrm>
                        <a:off x="0" y="0"/>
                        <a:ext cx="34290" cy="378930"/>
                      </w14:xfrm>
                    </w14:contentPart>
                  </a:graphicData>
                </a:graphic>
              </wp:anchor>
            </w:drawing>
          </mc:Choice>
          <mc:Fallback>
            <w:pict>
              <v:shapetype w14:anchorId="43DC86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57" o:spid="_x0000_s1026" type="#_x0000_t75" style="position:absolute;margin-left:4.05pt;margin-top:30.75pt;width:4.05pt;height:31.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">
                <v:imagedata r:id="rId14" o:title=""/>
              </v:shape>
            </w:pict>
          </mc:Fallback>
        </mc:AlternateContent>
      </w:r>
      <w:r>
        <w:rPr>
          <w:noProof/>
          <w:sz w:val="24"/>
          <w:szCs w:val="24"/>
        </w:rPr>
        <mc:AlternateContent>
          <mc:Choice Requires="wpi">
            <w:drawing>
              <wp:anchor distT="0" distB="0" distL="114300" distR="114300" simplePos="0" relativeHeight="251688960" behindDoc="0" locked="0" layoutInCell="1" allowOverlap="1" wp14:anchorId="4550A7EF" wp14:editId="0A9F7174">
                <wp:simplePos x="0" y="0"/>
                <wp:positionH relativeFrom="column">
                  <wp:posOffset>1119735</wp:posOffset>
                </wp:positionH>
                <wp:positionV relativeFrom="paragraph">
                  <wp:posOffset>676260</wp:posOffset>
                </wp:positionV>
                <wp:extent cx="3960" cy="51120"/>
                <wp:effectExtent l="57150" t="57150" r="53340" b="44450"/>
                <wp:wrapNone/>
                <wp:docPr id="55" name="Entrada de lápiz 55"/>
                <wp:cNvGraphicFramePr/>
                <a:graphic xmlns:a="http://schemas.openxmlformats.org/drawingml/2006/main">
                  <a:graphicData uri="http://schemas.microsoft.com/office/word/2010/wordprocessingInk">
                    <w14:contentPart bwMode="auto" r:id="rId15">
                      <w14:nvContentPartPr>
                        <w14:cNvContentPartPr/>
                      </w14:nvContentPartPr>
                      <w14:xfrm>
                        <a:off x="0" y="0"/>
                        <a:ext cx="3960" cy="51120"/>
                      </w14:xfrm>
                    </w14:contentPart>
                  </a:graphicData>
                </a:graphic>
              </wp:anchor>
            </w:drawing>
          </mc:Choice>
          <mc:Fallback>
            <w:pict>
              <v:shape w14:anchorId="159BD96D" id="Entrada de lápiz 55" o:spid="_x0000_s1026" type="#_x0000_t75" style="position:absolute;margin-left:87.45pt;margin-top:52.55pt;width:1.7pt;height:5.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">
                <v:imagedata r:id="rId16" o:title=""/>
              </v:shape>
            </w:pict>
          </mc:Fallback>
        </mc:AlternateContent>
      </w:r>
      <w:r>
        <w:rPr>
          <w:noProof/>
          <w:sz w:val="24"/>
          <w:szCs w:val="24"/>
        </w:rPr>
        <mc:AlternateContent>
          <mc:Choice Requires="wpi">
            <w:drawing>
              <wp:anchor distT="0" distB="0" distL="114300" distR="114300" simplePos="0" relativeHeight="251686912" behindDoc="0" locked="0" layoutInCell="1" allowOverlap="1" wp14:anchorId="3F38CB7B" wp14:editId="41625B70">
                <wp:simplePos x="0" y="0"/>
                <wp:positionH relativeFrom="column">
                  <wp:posOffset>1084580</wp:posOffset>
                </wp:positionH>
                <wp:positionV relativeFrom="paragraph">
                  <wp:posOffset>324485</wp:posOffset>
                </wp:positionV>
                <wp:extent cx="68040" cy="422275"/>
                <wp:effectExtent l="38100" t="57150" r="46355" b="53975"/>
                <wp:wrapNone/>
                <wp:docPr id="53" name="Entrada de lápiz 53"/>
                <wp:cNvGraphicFramePr/>
                <a:graphic xmlns:a="http://schemas.openxmlformats.org/drawingml/2006/main">
                  <a:graphicData uri="http://schemas.microsoft.com/office/word/2010/wordprocessingInk">
                    <w14:contentPart bwMode="auto" r:id="rId17">
                      <w14:nvContentPartPr>
                        <w14:cNvContentPartPr/>
                      </w14:nvContentPartPr>
                      <w14:xfrm>
                        <a:off x="0" y="0"/>
                        <a:ext cx="68040" cy="422275"/>
                      </w14:xfrm>
                    </w14:contentPart>
                  </a:graphicData>
                </a:graphic>
              </wp:anchor>
            </w:drawing>
          </mc:Choice>
          <mc:Fallback>
            <w:pict>
              <v:shape w14:anchorId="2A7C6D87" id="Entrada de lápiz 53" o:spid="_x0000_s1026" type="#_x0000_t75" style="position:absolute;margin-left:84.7pt;margin-top:24.85pt;width:6.75pt;height:34.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">
                <v:imagedata r:id="rId18" o:title=""/>
              </v:shape>
            </w:pict>
          </mc:Fallback>
        </mc:AlternateContent>
      </w:r>
      <w:r w:rsidR="006138E9">
        <w:rPr>
          <w:noProof/>
          <w:sz w:val="24"/>
          <w:szCs w:val="24"/>
        </w:rPr>
        <mc:AlternateContent>
          <mc:Choice Requires="wpi">
            <w:drawing>
              <wp:anchor distT="0" distB="0" distL="114300" distR="114300" simplePos="0" relativeHeight="251683840" behindDoc="0" locked="0" layoutInCell="1" allowOverlap="1" wp14:anchorId="5FC93E30" wp14:editId="6C82969D">
                <wp:simplePos x="0" y="0"/>
                <wp:positionH relativeFrom="column">
                  <wp:posOffset>4372610</wp:posOffset>
                </wp:positionH>
                <wp:positionV relativeFrom="paragraph">
                  <wp:posOffset>2228215</wp:posOffset>
                </wp:positionV>
                <wp:extent cx="922805" cy="257810"/>
                <wp:effectExtent l="57150" t="38100" r="29845" b="46990"/>
                <wp:wrapNone/>
                <wp:docPr id="47" name="Entrada de lápiz 47"/>
                <wp:cNvGraphicFramePr/>
                <a:graphic xmlns:a="http://schemas.openxmlformats.org/drawingml/2006/main">
                  <a:graphicData uri="http://schemas.microsoft.com/office/word/2010/wordprocessingInk">
                    <w14:contentPart bwMode="auto" r:id="rId19">
                      <w14:nvContentPartPr>
                        <w14:cNvContentPartPr/>
                      </w14:nvContentPartPr>
                      <w14:xfrm>
                        <a:off x="0" y="0"/>
                        <a:ext cx="922805" cy="257810"/>
                      </w14:xfrm>
                    </w14:contentPart>
                  </a:graphicData>
                </a:graphic>
              </wp:anchor>
            </w:drawing>
          </mc:Choice>
          <mc:Fallback>
            <w:pict>
              <v:shape w14:anchorId="5A2DD14B" id="Entrada de lápiz 47" o:spid="_x0000_s1026" type="#_x0000_t75" style="position:absolute;margin-left:343.6pt;margin-top:174.75pt;width:74.05pt;height:21.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">
                <v:imagedata r:id="rId20" o:title=""/>
              </v:shape>
            </w:pict>
          </mc:Fallback>
        </mc:AlternateContent>
      </w:r>
      <w:r w:rsidR="006138E9">
        <w:rPr>
          <w:noProof/>
          <w:sz w:val="24"/>
          <w:szCs w:val="24"/>
        </w:rPr>
        <mc:AlternateContent>
          <mc:Choice Requires="wpi">
            <w:drawing>
              <wp:anchor distT="0" distB="0" distL="114300" distR="114300" simplePos="0" relativeHeight="251670528" behindDoc="0" locked="0" layoutInCell="1" allowOverlap="1" wp14:anchorId="06A3CEE3" wp14:editId="4C1F8178">
                <wp:simplePos x="0" y="0"/>
                <wp:positionH relativeFrom="column">
                  <wp:posOffset>66040</wp:posOffset>
                </wp:positionH>
                <wp:positionV relativeFrom="paragraph">
                  <wp:posOffset>75565</wp:posOffset>
                </wp:positionV>
                <wp:extent cx="1049040" cy="361330"/>
                <wp:effectExtent l="57150" t="38100" r="55880" b="57785"/>
                <wp:wrapNone/>
                <wp:docPr id="32" name="Entrada de lápiz 32"/>
                <wp:cNvGraphicFramePr/>
                <a:graphic xmlns:a="http://schemas.openxmlformats.org/drawingml/2006/main">
                  <a:graphicData uri="http://schemas.microsoft.com/office/word/2010/wordprocessingInk">
                    <w14:contentPart bwMode="auto" r:id="rId21">
                      <w14:nvContentPartPr>
                        <w14:cNvContentPartPr/>
                      </w14:nvContentPartPr>
                      <w14:xfrm>
                        <a:off x="0" y="0"/>
                        <a:ext cx="1049040" cy="361330"/>
                      </w14:xfrm>
                    </w14:contentPart>
                  </a:graphicData>
                </a:graphic>
              </wp:anchor>
            </w:drawing>
          </mc:Choice>
          <mc:Fallback>
            <w:pict>
              <v:shape w14:anchorId="54FE9460" id="Entrada de lápiz 32" o:spid="_x0000_s1026" type="#_x0000_t75" style="position:absolute;margin-left:4.5pt;margin-top:5.25pt;width:84pt;height:29.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">
                <v:imagedata r:id="rId22" o:title=""/>
              </v:shape>
            </w:pict>
          </mc:Fallback>
        </mc:AlternateContent>
      </w:r>
      <w:r w:rsidR="006138E9">
        <w:rPr>
          <w:noProof/>
          <w:sz w:val="24"/>
          <w:szCs w:val="24"/>
        </w:rPr>
        <mc:AlternateContent>
          <mc:Choice Requires="wpi">
            <w:drawing>
              <wp:anchor distT="0" distB="0" distL="114300" distR="114300" simplePos="0" relativeHeight="251662336" behindDoc="0" locked="0" layoutInCell="1" allowOverlap="1" wp14:anchorId="050CC06D" wp14:editId="6EBD7CEF">
                <wp:simplePos x="0" y="0"/>
                <wp:positionH relativeFrom="column">
                  <wp:posOffset>485415</wp:posOffset>
                </wp:positionH>
                <wp:positionV relativeFrom="paragraph">
                  <wp:posOffset>55620</wp:posOffset>
                </wp:positionV>
                <wp:extent cx="114840" cy="181080"/>
                <wp:effectExtent l="19050" t="38100" r="57150" b="47625"/>
                <wp:wrapNone/>
                <wp:docPr id="22" name="Entrada de lápiz 22"/>
                <wp:cNvGraphicFramePr/>
                <a:graphic xmlns:a="http://schemas.openxmlformats.org/drawingml/2006/main">
                  <a:graphicData uri="http://schemas.microsoft.com/office/word/2010/wordprocessingInk">
                    <w14:contentPart bwMode="auto" r:id="rId23">
                      <w14:nvContentPartPr>
                        <w14:cNvContentPartPr/>
                      </w14:nvContentPartPr>
                      <w14:xfrm>
                        <a:off x="0" y="0"/>
                        <a:ext cx="114840" cy="181080"/>
                      </w14:xfrm>
                    </w14:contentPart>
                  </a:graphicData>
                </a:graphic>
              </wp:anchor>
            </w:drawing>
          </mc:Choice>
          <mc:Fallback>
            <w:pict>
              <v:shape w14:anchorId="4833BEF2" id="Entrada de lápiz 22" o:spid="_x0000_s1026" type="#_x0000_t75" style="position:absolute;margin-left:37.5pt;margin-top:3.7pt;width:10.5pt;height:1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">
                <v:imagedata r:id="rId24" o:title=""/>
              </v:shape>
            </w:pict>
          </mc:Fallback>
        </mc:AlternateContent>
      </w:r>
      <w:r w:rsidR="006138E9">
        <w:rPr>
          <w:noProof/>
          <w:sz w:val="24"/>
          <w:szCs w:val="24"/>
        </w:rPr>
        <mc:AlternateContent>
          <mc:Choice Requires="wpi">
            <w:drawing>
              <wp:anchor distT="0" distB="0" distL="114300" distR="114300" simplePos="0" relativeHeight="251661312" behindDoc="0" locked="0" layoutInCell="1" allowOverlap="1" wp14:anchorId="368337D7" wp14:editId="1970374C">
                <wp:simplePos x="0" y="0"/>
                <wp:positionH relativeFrom="column">
                  <wp:posOffset>371295</wp:posOffset>
                </wp:positionH>
                <wp:positionV relativeFrom="paragraph">
                  <wp:posOffset>57060</wp:posOffset>
                </wp:positionV>
                <wp:extent cx="360" cy="195480"/>
                <wp:effectExtent l="38100" t="57150" r="57150" b="52705"/>
                <wp:wrapNone/>
                <wp:docPr id="21" name="Entrada de lápiz 21"/>
                <wp:cNvGraphicFramePr/>
                <a:graphic xmlns:a="http://schemas.openxmlformats.org/drawingml/2006/main">
                  <a:graphicData uri="http://schemas.microsoft.com/office/word/2010/wordprocessingInk">
                    <w14:contentPart bwMode="auto" r:id="rId25">
                      <w14:nvContentPartPr>
                        <w14:cNvContentPartPr/>
                      </w14:nvContentPartPr>
                      <w14:xfrm>
                        <a:off x="0" y="0"/>
                        <a:ext cx="360" cy="195480"/>
                      </w14:xfrm>
                    </w14:contentPart>
                  </a:graphicData>
                </a:graphic>
              </wp:anchor>
            </w:drawing>
          </mc:Choice>
          <mc:Fallback>
            <w:pict>
              <v:shape w14:anchorId="5B5BF28B" id="Entrada de lápiz 21" o:spid="_x0000_s1026" type="#_x0000_t75" style="position:absolute;margin-left:28.55pt;margin-top:3.8pt;width:1.45pt;height:16.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">
                <v:imagedata r:id="rId26" o:title=""/>
              </v:shape>
            </w:pict>
          </mc:Fallback>
        </mc:AlternateContent>
      </w:r>
      <w:r w:rsidR="006138E9">
        <w:rPr>
          <w:noProof/>
          <w:sz w:val="24"/>
          <w:szCs w:val="24"/>
        </w:rPr>
        <mc:AlternateContent>
          <mc:Choice Requires="wpi">
            <w:drawing>
              <wp:anchor distT="0" distB="0" distL="114300" distR="114300" simplePos="0" relativeHeight="251660288" behindDoc="0" locked="0" layoutInCell="1" allowOverlap="1" wp14:anchorId="31CE83BE" wp14:editId="590DECBB">
                <wp:simplePos x="0" y="0"/>
                <wp:positionH relativeFrom="column">
                  <wp:posOffset>169695</wp:posOffset>
                </wp:positionH>
                <wp:positionV relativeFrom="paragraph">
                  <wp:posOffset>75780</wp:posOffset>
                </wp:positionV>
                <wp:extent cx="95400" cy="172800"/>
                <wp:effectExtent l="57150" t="38100" r="57150" b="55880"/>
                <wp:wrapNone/>
                <wp:docPr id="20" name="Entrada de lápiz 20"/>
                <wp:cNvGraphicFramePr/>
                <a:graphic xmlns:a="http://schemas.openxmlformats.org/drawingml/2006/main">
                  <a:graphicData uri="http://schemas.microsoft.com/office/word/2010/wordprocessingInk">
                    <w14:contentPart bwMode="auto" r:id="rId27">
                      <w14:nvContentPartPr>
                        <w14:cNvContentPartPr/>
                      </w14:nvContentPartPr>
                      <w14:xfrm>
                        <a:off x="0" y="0"/>
                        <a:ext cx="95400" cy="172800"/>
                      </w14:xfrm>
                    </w14:contentPart>
                  </a:graphicData>
                </a:graphic>
              </wp:anchor>
            </w:drawing>
          </mc:Choice>
          <mc:Fallback>
            <w:pict>
              <v:shape w14:anchorId="640548F3" id="Entrada de lápiz 20" o:spid="_x0000_s1026" type="#_x0000_t75" style="position:absolute;margin-left:12.65pt;margin-top:5.25pt;width:8.9pt;height: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">
                <v:imagedata r:id="rId28" o:title=""/>
              </v:shape>
            </w:pict>
          </mc:Fallback>
        </mc:AlternateContent>
      </w:r>
      <w:r w:rsidR="006138E9">
        <w:rPr>
          <w:noProof/>
          <w:sz w:val="24"/>
          <w:szCs w:val="24"/>
        </w:rPr>
        <w:drawing>
          <wp:inline distT="0" distB="0" distL="0" distR="0" wp14:anchorId="3DA4CDB7" wp14:editId="2DD143EC">
            <wp:extent cx="6638925" cy="38862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3F1BEE76" w14:textId="77777777" w:rsidR="00B612C0" w:rsidRDefault="00B612C0" w:rsidP="009E159A">
      <w:pPr>
        <w:jc w:val="both"/>
        <w:rPr>
          <w:b/>
          <w:bCs/>
          <w:sz w:val="36"/>
          <w:szCs w:val="36"/>
          <w:u w:val="single"/>
        </w:rPr>
      </w:pPr>
    </w:p>
    <w:p w14:paraId="013C301E" w14:textId="2D9804ED" w:rsidR="001A130B" w:rsidRDefault="001A130B" w:rsidP="009E159A">
      <w:pPr>
        <w:jc w:val="both"/>
        <w:rPr>
          <w:b/>
          <w:bCs/>
          <w:sz w:val="36"/>
          <w:szCs w:val="36"/>
          <w:u w:val="single"/>
        </w:rPr>
      </w:pPr>
      <w:r w:rsidRPr="001A130B">
        <w:rPr>
          <w:b/>
          <w:bCs/>
          <w:sz w:val="36"/>
          <w:szCs w:val="36"/>
          <w:u w:val="single"/>
        </w:rPr>
        <w:t>Atributos y comportamientos</w:t>
      </w:r>
    </w:p>
    <w:p w14:paraId="760F9DF6" w14:textId="77777777" w:rsidR="00B612C0" w:rsidRDefault="00B612C0" w:rsidP="009E159A">
      <w:pPr>
        <w:jc w:val="both"/>
      </w:pPr>
    </w:p>
    <w:p w14:paraId="07D7C229" w14:textId="2C167EEA" w:rsidR="001A130B" w:rsidRDefault="001A130B" w:rsidP="009E159A">
      <w:pPr>
        <w:jc w:val="both"/>
      </w:pPr>
      <w:r w:rsidRPr="001A130B">
        <w:t>Los atributos de un objeto son las características y propiedades distintivas que permiten darle significado.</w:t>
      </w:r>
      <w:r>
        <w:t xml:space="preserve"> Siguiendo con el ejemplo anterior:</w:t>
      </w:r>
    </w:p>
    <w:p w14:paraId="0A616942" w14:textId="3A86A4BC" w:rsidR="001A130B" w:rsidRDefault="001A130B" w:rsidP="001A130B">
      <w:pPr>
        <w:pStyle w:val="Prrafodelista"/>
        <w:numPr>
          <w:ilvl w:val="0"/>
          <w:numId w:val="3"/>
        </w:numPr>
        <w:jc w:val="both"/>
      </w:pPr>
      <w:r>
        <w:t>Clase: Dog</w:t>
      </w:r>
    </w:p>
    <w:p w14:paraId="5A6A9FD4" w14:textId="3000D556" w:rsidR="001A130B" w:rsidRDefault="001A130B" w:rsidP="001A130B">
      <w:pPr>
        <w:pStyle w:val="Prrafodelista"/>
        <w:numPr>
          <w:ilvl w:val="0"/>
          <w:numId w:val="3"/>
        </w:numPr>
        <w:jc w:val="both"/>
      </w:pPr>
      <w:r>
        <w:t>Objeto: perro1</w:t>
      </w:r>
    </w:p>
    <w:p w14:paraId="2B052131" w14:textId="6483C894" w:rsidR="001A130B" w:rsidRDefault="001A130B" w:rsidP="001A130B">
      <w:pPr>
        <w:pStyle w:val="Prrafodelista"/>
        <w:numPr>
          <w:ilvl w:val="0"/>
          <w:numId w:val="3"/>
        </w:numPr>
        <w:jc w:val="both"/>
      </w:pPr>
      <w:r>
        <w:t>Atributo: breed, size, age, color.</w:t>
      </w:r>
    </w:p>
    <w:p w14:paraId="477D1BEA" w14:textId="1EB444BB" w:rsidR="001A130B" w:rsidRDefault="001A130B" w:rsidP="001A130B">
      <w:pPr>
        <w:jc w:val="both"/>
      </w:pPr>
      <w:r>
        <w:t>Mientras que las responsabilidades o comportamientos son la manera en que actúa o reacciona un objeto —es decir, es lo que representa la actividad visible y comprobable exteriormente—, en la programación orientada a objetos vamos a llamar al comportamiento de los objetos: “</w:t>
      </w:r>
      <w:r>
        <w:rPr>
          <w:rStyle w:val="bold"/>
        </w:rPr>
        <w:t>métodos</w:t>
      </w:r>
      <w:r>
        <w:t>’’, los cuales nos van a permitir establecer cómo van a responder los objetos cuando interactuemos con ellos.</w:t>
      </w:r>
    </w:p>
    <w:p w14:paraId="04BD84A4" w14:textId="312BD5B9" w:rsidR="001A130B" w:rsidRDefault="001A130B" w:rsidP="001A130B">
      <w:pPr>
        <w:jc w:val="both"/>
      </w:pPr>
      <w:r>
        <w:t>Cada método especifica la operación o comportamiento que a su vez puede acceder a la estructura interna del objeto, como así también interactuar con otros objetos. Por lo general, los encontramos como verbos indicando las acciones que puede realizar el objeto.</w:t>
      </w:r>
    </w:p>
    <w:p w14:paraId="5E07A789" w14:textId="77777777" w:rsidR="001A130B" w:rsidRDefault="001A130B" w:rsidP="001A130B">
      <w:pPr>
        <w:pStyle w:val="Prrafodelista"/>
        <w:numPr>
          <w:ilvl w:val="0"/>
          <w:numId w:val="3"/>
        </w:numPr>
        <w:jc w:val="both"/>
      </w:pPr>
      <w:r>
        <w:t>Clase: Dog</w:t>
      </w:r>
    </w:p>
    <w:p w14:paraId="66B31200" w14:textId="77777777" w:rsidR="001A130B" w:rsidRDefault="001A130B" w:rsidP="001A130B">
      <w:pPr>
        <w:pStyle w:val="Prrafodelista"/>
        <w:numPr>
          <w:ilvl w:val="0"/>
          <w:numId w:val="3"/>
        </w:numPr>
        <w:jc w:val="both"/>
      </w:pPr>
      <w:r>
        <w:t>Objeto: perro1</w:t>
      </w:r>
    </w:p>
    <w:p w14:paraId="7EC68507" w14:textId="20EA677D" w:rsidR="001A130B" w:rsidRDefault="001A130B" w:rsidP="001A130B">
      <w:pPr>
        <w:pStyle w:val="Prrafodelista"/>
        <w:numPr>
          <w:ilvl w:val="0"/>
          <w:numId w:val="3"/>
        </w:numPr>
        <w:jc w:val="both"/>
      </w:pPr>
      <w:r>
        <w:t>Atributo: breed, size, age, color.</w:t>
      </w:r>
    </w:p>
    <w:p w14:paraId="5B90E952" w14:textId="79D49E07" w:rsidR="001A130B" w:rsidRDefault="001A130B" w:rsidP="001A130B">
      <w:pPr>
        <w:pStyle w:val="Prrafodelista"/>
        <w:numPr>
          <w:ilvl w:val="0"/>
          <w:numId w:val="3"/>
        </w:numPr>
        <w:jc w:val="both"/>
      </w:pPr>
      <w:r>
        <w:t>ResponsabilidadeS: eat, sleep, sit, run.</w:t>
      </w:r>
    </w:p>
    <w:p w14:paraId="407CEBD2" w14:textId="77777777" w:rsidR="00B612C0" w:rsidRDefault="00B612C0">
      <w:pPr>
        <w:rPr>
          <w:rFonts w:ascii="Times New Roman" w:eastAsia="Times New Roman" w:hAnsi="Times New Roman" w:cs="Times New Roman"/>
          <w:b/>
          <w:bCs/>
          <w:sz w:val="27"/>
          <w:szCs w:val="27"/>
          <w:lang w:eastAsia="es-AR"/>
        </w:rPr>
      </w:pPr>
      <w:r>
        <w:rPr>
          <w:rFonts w:ascii="Times New Roman" w:eastAsia="Times New Roman" w:hAnsi="Times New Roman" w:cs="Times New Roman"/>
          <w:b/>
          <w:bCs/>
          <w:sz w:val="27"/>
          <w:szCs w:val="27"/>
          <w:lang w:eastAsia="es-AR"/>
        </w:rPr>
        <w:br w:type="page"/>
      </w:r>
    </w:p>
    <w:p w14:paraId="3F4D5FF5" w14:textId="67F6FCE3" w:rsidR="00B612C0" w:rsidRPr="00B612C0" w:rsidRDefault="00B612C0" w:rsidP="001A130B">
      <w:pPr>
        <w:spacing w:before="100" w:beforeAutospacing="1" w:after="100" w:afterAutospacing="1" w:line="240" w:lineRule="auto"/>
        <w:outlineLvl w:val="2"/>
        <w:rPr>
          <w:rFonts w:ascii="Times New Roman" w:eastAsia="Times New Roman" w:hAnsi="Times New Roman" w:cs="Times New Roman"/>
          <w:b/>
          <w:bCs/>
          <w:sz w:val="27"/>
          <w:szCs w:val="27"/>
          <w:u w:val="single"/>
          <w:lang w:eastAsia="es-AR"/>
        </w:rPr>
      </w:pPr>
      <w:r w:rsidRPr="00B612C0">
        <w:rPr>
          <w:rFonts w:ascii="Times New Roman" w:eastAsia="Times New Roman" w:hAnsi="Times New Roman" w:cs="Times New Roman"/>
          <w:b/>
          <w:bCs/>
          <w:sz w:val="27"/>
          <w:szCs w:val="27"/>
          <w:u w:val="single"/>
          <w:lang w:eastAsia="es-AR"/>
        </w:rPr>
        <w:lastRenderedPageBreak/>
        <w:t>Contexto</w:t>
      </w:r>
    </w:p>
    <w:p w14:paraId="73AB2BCE" w14:textId="40D839A9" w:rsidR="00B612C0" w:rsidRDefault="00B612C0" w:rsidP="001A130B">
      <w:pPr>
        <w:spacing w:before="100" w:beforeAutospacing="1" w:after="100" w:afterAutospacing="1" w:line="240" w:lineRule="auto"/>
        <w:outlineLvl w:val="2"/>
        <w:rPr>
          <w:rFonts w:ascii="Times New Roman" w:eastAsia="Times New Roman" w:hAnsi="Times New Roman" w:cs="Times New Roman"/>
          <w:b/>
          <w:bCs/>
          <w:sz w:val="27"/>
          <w:szCs w:val="27"/>
          <w:lang w:eastAsia="es-AR"/>
        </w:rPr>
      </w:pPr>
      <w:r>
        <w:rPr>
          <w:rFonts w:ascii="Times New Roman" w:eastAsia="Times New Roman" w:hAnsi="Times New Roman" w:cs="Times New Roman"/>
          <w:b/>
          <w:bCs/>
          <w:noProof/>
          <w:sz w:val="27"/>
          <w:szCs w:val="27"/>
          <w:lang w:eastAsia="es-AR"/>
        </w:rPr>
        <w:drawing>
          <wp:inline distT="0" distB="0" distL="0" distR="0" wp14:anchorId="1B706A42" wp14:editId="150BE2A3">
            <wp:extent cx="6638925" cy="23431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14:paraId="3EEDFA59" w14:textId="4BFB45F6" w:rsidR="00B612C0" w:rsidRDefault="00B612C0" w:rsidP="001A130B">
      <w:pPr>
        <w:spacing w:before="100" w:beforeAutospacing="1" w:after="100" w:afterAutospacing="1" w:line="240" w:lineRule="auto"/>
        <w:outlineLvl w:val="2"/>
        <w:rPr>
          <w:rFonts w:ascii="Times New Roman" w:eastAsia="Times New Roman" w:hAnsi="Times New Roman" w:cs="Times New Roman"/>
          <w:b/>
          <w:bCs/>
          <w:sz w:val="27"/>
          <w:szCs w:val="27"/>
          <w:lang w:eastAsia="es-AR"/>
        </w:rPr>
      </w:pPr>
      <w:r>
        <w:rPr>
          <w:rFonts w:ascii="Times New Roman" w:eastAsia="Times New Roman" w:hAnsi="Times New Roman" w:cs="Times New Roman"/>
          <w:b/>
          <w:bCs/>
          <w:noProof/>
          <w:sz w:val="27"/>
          <w:szCs w:val="27"/>
          <w:lang w:eastAsia="es-AR"/>
        </w:rPr>
        <w:drawing>
          <wp:inline distT="0" distB="0" distL="0" distR="0" wp14:anchorId="01B7C836" wp14:editId="02886AEE">
            <wp:extent cx="6638925" cy="24860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486025"/>
                    </a:xfrm>
                    <a:prstGeom prst="rect">
                      <a:avLst/>
                    </a:prstGeom>
                    <a:noFill/>
                    <a:ln>
                      <a:noFill/>
                    </a:ln>
                  </pic:spPr>
                </pic:pic>
              </a:graphicData>
            </a:graphic>
          </wp:inline>
        </w:drawing>
      </w:r>
    </w:p>
    <w:p w14:paraId="6B3BC497" w14:textId="5636C2BA" w:rsidR="00B612C0" w:rsidRPr="00B612C0" w:rsidRDefault="00B612C0" w:rsidP="001A130B">
      <w:pPr>
        <w:spacing w:before="100" w:beforeAutospacing="1" w:after="100" w:afterAutospacing="1" w:line="240" w:lineRule="auto"/>
        <w:outlineLvl w:val="2"/>
        <w:rPr>
          <w:rFonts w:ascii="Times New Roman" w:eastAsia="Times New Roman" w:hAnsi="Times New Roman" w:cs="Times New Roman"/>
          <w:lang w:eastAsia="es-AR"/>
        </w:rPr>
      </w:pPr>
      <w:r>
        <w:rPr>
          <w:rFonts w:ascii="Times New Roman" w:eastAsia="Times New Roman" w:hAnsi="Times New Roman" w:cs="Times New Roman"/>
          <w:lang w:eastAsia="es-AR"/>
        </w:rPr>
        <w:t>Ambos son veterinarios y en cada caso o contexto, vamos a modelar los atributos y responsabilidades que sean necesarios para lograr la solucion de ese problema en particular.</w:t>
      </w:r>
    </w:p>
    <w:p w14:paraId="5AD38096" w14:textId="3AC9CFF5" w:rsidR="001A130B" w:rsidRPr="001A130B" w:rsidRDefault="001A130B" w:rsidP="001A130B">
      <w:pPr>
        <w:spacing w:before="100" w:beforeAutospacing="1" w:after="100" w:afterAutospacing="1" w:line="240" w:lineRule="auto"/>
        <w:outlineLvl w:val="2"/>
        <w:rPr>
          <w:rFonts w:ascii="Times New Roman" w:eastAsia="Times New Roman" w:hAnsi="Times New Roman" w:cs="Times New Roman"/>
          <w:b/>
          <w:bCs/>
          <w:sz w:val="27"/>
          <w:szCs w:val="27"/>
          <w:lang w:eastAsia="es-AR"/>
        </w:rPr>
      </w:pPr>
      <w:r w:rsidRPr="001A130B">
        <w:rPr>
          <w:rFonts w:ascii="Times New Roman" w:eastAsia="Times New Roman" w:hAnsi="Times New Roman" w:cs="Times New Roman"/>
          <w:b/>
          <w:bCs/>
          <w:sz w:val="27"/>
          <w:szCs w:val="27"/>
          <w:lang w:eastAsia="es-AR"/>
        </w:rPr>
        <w:t>Constructor de un objeto</w:t>
      </w:r>
    </w:p>
    <w:p w14:paraId="781D244C" w14:textId="77777777" w:rsidR="00B612C0" w:rsidRDefault="001A130B" w:rsidP="001A130B">
      <w:pPr>
        <w:jc w:val="both"/>
      </w:pPr>
      <w:r>
        <w:t xml:space="preserve">Ya tenemos claramente definidas las partes de nuestro objeto, ya podemos dejar lista nuestra definición (la </w:t>
      </w:r>
      <w:r>
        <w:rPr>
          <w:rStyle w:val="bold"/>
        </w:rPr>
        <w:t>clase Veterinario</w:t>
      </w:r>
      <w:r>
        <w:t xml:space="preserve">).  A partir de esa clase, podemos crear los objetos. Cada objeto tendrá sus valores propios de cada atributo y será capaz de hacer cada una de sus responsabilidades. Para poder crear estos objetos utilizaremos el </w:t>
      </w:r>
      <w:r>
        <w:rPr>
          <w:rStyle w:val="bold"/>
        </w:rPr>
        <w:t>Constructor</w:t>
      </w:r>
      <w:r>
        <w:t xml:space="preserve"> que será quien, a partir de la clase, genera un nuevo objeto. Al objeto Veterinario vamos a darle un método constructor:</w:t>
      </w:r>
    </w:p>
    <w:p w14:paraId="3B138D96" w14:textId="02DD1FE4" w:rsidR="001A130B" w:rsidRDefault="001A130B" w:rsidP="001A130B">
      <w:pPr>
        <w:jc w:val="both"/>
      </w:pPr>
      <w:r>
        <w:rPr>
          <w:noProof/>
        </w:rPr>
        <w:drawing>
          <wp:inline distT="0" distB="0" distL="0" distR="0" wp14:anchorId="494BB04C" wp14:editId="2552497A">
            <wp:extent cx="6638925" cy="13906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1390650"/>
                    </a:xfrm>
                    <a:prstGeom prst="rect">
                      <a:avLst/>
                    </a:prstGeom>
                    <a:noFill/>
                    <a:ln>
                      <a:noFill/>
                    </a:ln>
                  </pic:spPr>
                </pic:pic>
              </a:graphicData>
            </a:graphic>
          </wp:inline>
        </w:drawing>
      </w:r>
    </w:p>
    <w:p w14:paraId="79B2DE50" w14:textId="0DD94E63" w:rsidR="001A130B" w:rsidRDefault="001A130B" w:rsidP="001A130B">
      <w:pPr>
        <w:jc w:val="both"/>
      </w:pPr>
    </w:p>
    <w:p w14:paraId="64A0F1B9" w14:textId="0D66242C" w:rsidR="00B612C0" w:rsidRDefault="00B612C0" w:rsidP="001A130B">
      <w:pPr>
        <w:jc w:val="both"/>
      </w:pPr>
    </w:p>
    <w:p w14:paraId="228656EC" w14:textId="16C15249" w:rsidR="00B612C0" w:rsidRDefault="00B612C0" w:rsidP="001A130B">
      <w:pPr>
        <w:jc w:val="both"/>
      </w:pPr>
    </w:p>
    <w:p w14:paraId="1DB56474" w14:textId="526618AA" w:rsidR="00B612C0" w:rsidRPr="00B612C0" w:rsidRDefault="00B612C0" w:rsidP="001A130B">
      <w:pPr>
        <w:jc w:val="both"/>
        <w:rPr>
          <w:b/>
          <w:bCs/>
          <w:sz w:val="32"/>
          <w:szCs w:val="32"/>
        </w:rPr>
      </w:pPr>
      <w:r w:rsidRPr="00B612C0">
        <w:rPr>
          <w:b/>
          <w:bCs/>
          <w:sz w:val="32"/>
          <w:szCs w:val="32"/>
        </w:rPr>
        <w:lastRenderedPageBreak/>
        <w:t>Encapsulamiento</w:t>
      </w:r>
    </w:p>
    <w:p w14:paraId="117E76FD" w14:textId="31CD229A" w:rsidR="00B612C0" w:rsidRDefault="00B612C0" w:rsidP="001A130B">
      <w:pPr>
        <w:jc w:val="both"/>
      </w:pPr>
      <w:r>
        <w:t>Los objetos son clave para comprender la tecnología orientada a objetos. Tenemos que conocer sus atributos, pero ¿debo cambiarlos?. Claro, como aprendimos desde niños, para usar lo de otro debo pedirlo a su dueño. Por eso, es muy importante que en el caso de programación de objetos, cada uno “</w:t>
      </w:r>
      <w:r>
        <w:rPr>
          <w:rStyle w:val="bold"/>
        </w:rPr>
        <w:t>oculte</w:t>
      </w:r>
      <w:r>
        <w:t>” su manera de guardar sus atributos y los “</w:t>
      </w:r>
      <w:r>
        <w:rPr>
          <w:rStyle w:val="bold"/>
        </w:rPr>
        <w:t>exponga</w:t>
      </w:r>
      <w:r>
        <w:t>” mediante acciones que cualquiera puede invocar.</w:t>
      </w:r>
    </w:p>
    <w:p w14:paraId="25B5368E" w14:textId="4A72430A" w:rsidR="00B612C0" w:rsidRDefault="00B612C0" w:rsidP="00B612C0">
      <w:pPr>
        <w:pStyle w:val="Prrafodelista"/>
        <w:numPr>
          <w:ilvl w:val="0"/>
          <w:numId w:val="4"/>
        </w:numPr>
        <w:jc w:val="both"/>
      </w:pPr>
      <w:r>
        <w:t>Cuando definamos un objeto, dejar sus atributos privados.</w:t>
      </w:r>
    </w:p>
    <w:p w14:paraId="1C82C29B" w14:textId="25A03FBB" w:rsidR="00B612C0" w:rsidRDefault="00B612C0" w:rsidP="00B612C0">
      <w:pPr>
        <w:pStyle w:val="Prrafodelista"/>
        <w:numPr>
          <w:ilvl w:val="0"/>
          <w:numId w:val="4"/>
        </w:numPr>
        <w:jc w:val="both"/>
      </w:pPr>
      <w:r>
        <w:t>Los metodos que sean publicos seran vistos por los otros objetos</w:t>
      </w:r>
    </w:p>
    <w:p w14:paraId="0FB9A075" w14:textId="69B3B37D" w:rsidR="00B612C0" w:rsidRDefault="00B612C0" w:rsidP="00B612C0">
      <w:pPr>
        <w:pStyle w:val="Prrafodelista"/>
        <w:numPr>
          <w:ilvl w:val="0"/>
          <w:numId w:val="4"/>
        </w:numPr>
        <w:jc w:val="both"/>
      </w:pPr>
      <w:r>
        <w:t>Usar siempre metodos publicos para ver o modificar las caracvteristicas de tus objetos</w:t>
      </w:r>
    </w:p>
    <w:p w14:paraId="2DF9AA90" w14:textId="2BCBEEBD" w:rsidR="00B612C0" w:rsidRDefault="00B612C0" w:rsidP="00B612C0">
      <w:pPr>
        <w:pStyle w:val="Prrafodelista"/>
        <w:numPr>
          <w:ilvl w:val="0"/>
          <w:numId w:val="4"/>
        </w:numPr>
        <w:jc w:val="both"/>
      </w:pPr>
      <w:r>
        <w:t>Para cambiar el valor de un atributo se usa un metodo set, por ejemplo, para cambiar el nombre sera setNombre(String)</w:t>
      </w:r>
    </w:p>
    <w:p w14:paraId="49928C05" w14:textId="19A1F2A8" w:rsidR="00B612C0" w:rsidRDefault="00B612C0" w:rsidP="00B612C0">
      <w:pPr>
        <w:pStyle w:val="Prrafodelista"/>
        <w:numPr>
          <w:ilvl w:val="0"/>
          <w:numId w:val="4"/>
        </w:numPr>
        <w:jc w:val="both"/>
      </w:pPr>
      <w:r>
        <w:t>Para obtener el valor de un atributo se usa un metodo get, por ejemplo, para saber el nombre sera getNombre():String</w:t>
      </w:r>
    </w:p>
    <w:p w14:paraId="74E6E075" w14:textId="3F93E2DD" w:rsidR="006D51FE" w:rsidRDefault="006D51FE" w:rsidP="006D51FE">
      <w:pPr>
        <w:jc w:val="both"/>
        <w:rPr>
          <w:b/>
          <w:bCs/>
          <w:sz w:val="36"/>
          <w:szCs w:val="36"/>
        </w:rPr>
      </w:pPr>
      <w:r w:rsidRPr="006D51FE">
        <w:rPr>
          <w:b/>
          <w:bCs/>
          <w:sz w:val="36"/>
          <w:szCs w:val="36"/>
        </w:rPr>
        <w:t>Crear un nueva clase:</w:t>
      </w:r>
    </w:p>
    <w:p w14:paraId="4D8A88E2" w14:textId="56B21C7E" w:rsidR="00EB5980" w:rsidRDefault="00EB5980" w:rsidP="006D51FE">
      <w:pPr>
        <w:jc w:val="both"/>
        <w:rPr>
          <w:sz w:val="24"/>
          <w:szCs w:val="24"/>
        </w:rPr>
      </w:pPr>
      <w:r>
        <w:rPr>
          <w:noProof/>
          <w:sz w:val="24"/>
          <w:szCs w:val="24"/>
        </w:rPr>
        <w:drawing>
          <wp:anchor distT="0" distB="0" distL="114300" distR="114300" simplePos="0" relativeHeight="251692032" behindDoc="0" locked="0" layoutInCell="1" allowOverlap="1" wp14:anchorId="4455E379" wp14:editId="3DD126F3">
            <wp:simplePos x="0" y="0"/>
            <wp:positionH relativeFrom="margin">
              <wp:posOffset>19050</wp:posOffset>
            </wp:positionH>
            <wp:positionV relativeFrom="paragraph">
              <wp:posOffset>449580</wp:posOffset>
            </wp:positionV>
            <wp:extent cx="6667500" cy="2457450"/>
            <wp:effectExtent l="0" t="0" r="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51FE">
        <w:rPr>
          <w:sz w:val="24"/>
          <w:szCs w:val="24"/>
        </w:rPr>
        <w:t>Al crear una nueva clase debemos incorporar los atributos y metodos definiendolos con el alcance correcto para mantener el encapsulamiento, esto seria los atributos como prubate y los metodos como public.</w:t>
      </w:r>
    </w:p>
    <w:p w14:paraId="171D688A" w14:textId="77777777" w:rsidR="00EB5980" w:rsidRDefault="00EB5980" w:rsidP="006D51FE">
      <w:pPr>
        <w:jc w:val="both"/>
        <w:rPr>
          <w:sz w:val="24"/>
          <w:szCs w:val="24"/>
        </w:rPr>
      </w:pPr>
    </w:p>
    <w:p w14:paraId="4536BF5D" w14:textId="7F7FF739" w:rsidR="00EB5980" w:rsidRDefault="00EB5980" w:rsidP="006D51FE">
      <w:pPr>
        <w:jc w:val="both"/>
        <w:rPr>
          <w:b/>
          <w:bCs/>
          <w:sz w:val="36"/>
          <w:szCs w:val="36"/>
        </w:rPr>
      </w:pPr>
      <w:r>
        <w:rPr>
          <w:noProof/>
          <w:sz w:val="24"/>
          <w:szCs w:val="24"/>
        </w:rPr>
        <w:drawing>
          <wp:inline distT="0" distB="0" distL="0" distR="0" wp14:anchorId="6B3C4A67" wp14:editId="2FB98E64">
            <wp:extent cx="6638925" cy="27051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53510" cy="2711043"/>
                    </a:xfrm>
                    <a:prstGeom prst="rect">
                      <a:avLst/>
                    </a:prstGeom>
                    <a:noFill/>
                    <a:ln>
                      <a:noFill/>
                    </a:ln>
                  </pic:spPr>
                </pic:pic>
              </a:graphicData>
            </a:graphic>
          </wp:inline>
        </w:drawing>
      </w:r>
    </w:p>
    <w:p w14:paraId="05B4022E" w14:textId="77777777" w:rsidR="00A57AA5" w:rsidRDefault="00A57AA5" w:rsidP="006D51FE">
      <w:pPr>
        <w:jc w:val="both"/>
        <w:rPr>
          <w:b/>
          <w:bCs/>
          <w:sz w:val="48"/>
          <w:szCs w:val="48"/>
        </w:rPr>
      </w:pPr>
    </w:p>
    <w:p w14:paraId="37D9A9E1" w14:textId="77777777" w:rsidR="00A57AA5" w:rsidRDefault="00A57AA5" w:rsidP="006D51FE">
      <w:pPr>
        <w:jc w:val="both"/>
        <w:rPr>
          <w:b/>
          <w:bCs/>
          <w:sz w:val="48"/>
          <w:szCs w:val="48"/>
        </w:rPr>
      </w:pPr>
    </w:p>
    <w:p w14:paraId="1FA64900" w14:textId="65C4540F" w:rsidR="006D51FE" w:rsidRPr="00EB5980" w:rsidRDefault="006D51FE" w:rsidP="00A57AA5">
      <w:pPr>
        <w:jc w:val="center"/>
        <w:rPr>
          <w:b/>
          <w:bCs/>
          <w:sz w:val="48"/>
          <w:szCs w:val="48"/>
        </w:rPr>
      </w:pPr>
      <w:r w:rsidRPr="00EB5980">
        <w:rPr>
          <w:b/>
          <w:bCs/>
          <w:sz w:val="48"/>
          <w:szCs w:val="48"/>
        </w:rPr>
        <w:t>Getters y Setters</w:t>
      </w:r>
    </w:p>
    <w:p w14:paraId="00A9ED3C" w14:textId="654FC290" w:rsidR="006D51FE" w:rsidRDefault="006D51FE" w:rsidP="006D51FE">
      <w:pPr>
        <w:jc w:val="both"/>
        <w:rPr>
          <w:sz w:val="24"/>
          <w:szCs w:val="24"/>
        </w:rPr>
      </w:pPr>
      <w:r>
        <w:rPr>
          <w:sz w:val="24"/>
          <w:szCs w:val="24"/>
        </w:rPr>
        <w:t>La forma de proteger el encapsulamiento es mediante setters y getters, con ellos podemos consultar los atributos privados o cambiarlos en caso de necesitarlo, deben agregarse a la clase.</w:t>
      </w:r>
    </w:p>
    <w:p w14:paraId="0CCE441E" w14:textId="5D3EC9EE" w:rsidR="00EB5980" w:rsidRDefault="00EB5980" w:rsidP="006D51FE">
      <w:pPr>
        <w:jc w:val="both"/>
        <w:rPr>
          <w:sz w:val="24"/>
          <w:szCs w:val="24"/>
        </w:rPr>
      </w:pPr>
      <w:r>
        <w:rPr>
          <w:sz w:val="24"/>
          <w:szCs w:val="24"/>
        </w:rPr>
        <w:t>Los Getters pueden usarse tanto para consultas como para usar ese valor en otra operación.</w:t>
      </w:r>
    </w:p>
    <w:p w14:paraId="06C8ECEA" w14:textId="0CE40F1A" w:rsidR="00EB5980" w:rsidRDefault="00A57AA5" w:rsidP="006D51FE">
      <w:pPr>
        <w:jc w:val="both"/>
        <w:rPr>
          <w:sz w:val="24"/>
          <w:szCs w:val="24"/>
        </w:rPr>
      </w:pPr>
      <w:r w:rsidRPr="00EB5980">
        <w:rPr>
          <w:noProof/>
          <w:sz w:val="48"/>
          <w:szCs w:val="48"/>
        </w:rPr>
        <w:drawing>
          <wp:anchor distT="0" distB="0" distL="114300" distR="114300" simplePos="0" relativeHeight="251693056" behindDoc="0" locked="0" layoutInCell="1" allowOverlap="1" wp14:anchorId="32315673" wp14:editId="0B92E488">
            <wp:simplePos x="0" y="0"/>
            <wp:positionH relativeFrom="margin">
              <wp:posOffset>123825</wp:posOffset>
            </wp:positionH>
            <wp:positionV relativeFrom="paragraph">
              <wp:posOffset>508635</wp:posOffset>
            </wp:positionV>
            <wp:extent cx="6353175" cy="5173345"/>
            <wp:effectExtent l="0" t="0" r="9525" b="825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3175" cy="517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980">
        <w:rPr>
          <w:sz w:val="24"/>
          <w:szCs w:val="24"/>
        </w:rPr>
        <w:t>Los setters permiten cambiar el valor del atributo, reciben por parametro el nuevo valor y lo asigna al atributo correspondiente.</w:t>
      </w:r>
    </w:p>
    <w:p w14:paraId="33DF8ED7" w14:textId="3456DBD4" w:rsidR="00EB5980" w:rsidRDefault="00EB5980" w:rsidP="006D51FE">
      <w:pPr>
        <w:jc w:val="both"/>
        <w:rPr>
          <w:sz w:val="24"/>
          <w:szCs w:val="24"/>
        </w:rPr>
      </w:pPr>
    </w:p>
    <w:p w14:paraId="033C2B9C" w14:textId="3661C01C" w:rsidR="00A57AA5" w:rsidRDefault="00A57AA5" w:rsidP="006D51FE">
      <w:pPr>
        <w:jc w:val="both"/>
        <w:rPr>
          <w:sz w:val="24"/>
          <w:szCs w:val="24"/>
        </w:rPr>
      </w:pPr>
    </w:p>
    <w:p w14:paraId="5F13D41B" w14:textId="16BCE9CD" w:rsidR="00A57AA5" w:rsidRDefault="00A57AA5" w:rsidP="006D51FE">
      <w:pPr>
        <w:jc w:val="both"/>
        <w:rPr>
          <w:sz w:val="24"/>
          <w:szCs w:val="24"/>
        </w:rPr>
      </w:pPr>
    </w:p>
    <w:p w14:paraId="686216B7" w14:textId="160E61FE" w:rsidR="00A57AA5" w:rsidRDefault="00A57AA5" w:rsidP="006D51FE">
      <w:pPr>
        <w:jc w:val="both"/>
        <w:rPr>
          <w:sz w:val="24"/>
          <w:szCs w:val="24"/>
        </w:rPr>
      </w:pPr>
    </w:p>
    <w:p w14:paraId="40D21C40" w14:textId="579287F5" w:rsidR="00A57AA5" w:rsidRDefault="00A57AA5" w:rsidP="006D51FE">
      <w:pPr>
        <w:jc w:val="both"/>
        <w:rPr>
          <w:sz w:val="24"/>
          <w:szCs w:val="24"/>
        </w:rPr>
      </w:pPr>
    </w:p>
    <w:p w14:paraId="2B76B180" w14:textId="038439C5" w:rsidR="00A57AA5" w:rsidRDefault="00A57AA5" w:rsidP="006D51FE">
      <w:pPr>
        <w:jc w:val="both"/>
        <w:rPr>
          <w:sz w:val="24"/>
          <w:szCs w:val="24"/>
        </w:rPr>
      </w:pPr>
    </w:p>
    <w:p w14:paraId="02A8EBE0" w14:textId="256D916C" w:rsidR="00A57AA5" w:rsidRDefault="00A57AA5" w:rsidP="006D51FE">
      <w:pPr>
        <w:jc w:val="both"/>
        <w:rPr>
          <w:sz w:val="24"/>
          <w:szCs w:val="24"/>
        </w:rPr>
      </w:pPr>
    </w:p>
    <w:p w14:paraId="35F48B7E" w14:textId="77777777" w:rsidR="00745751" w:rsidRDefault="00745751" w:rsidP="00745751">
      <w:pPr>
        <w:jc w:val="center"/>
        <w:rPr>
          <w:b/>
          <w:bCs/>
          <w:sz w:val="36"/>
          <w:szCs w:val="36"/>
        </w:rPr>
      </w:pPr>
    </w:p>
    <w:p w14:paraId="777093AE" w14:textId="5FC57A60" w:rsidR="00A57AA5" w:rsidRPr="00745751" w:rsidRDefault="00745751" w:rsidP="00745751">
      <w:pPr>
        <w:jc w:val="center"/>
        <w:rPr>
          <w:b/>
          <w:bCs/>
          <w:sz w:val="44"/>
          <w:szCs w:val="44"/>
          <w:u w:val="single"/>
        </w:rPr>
      </w:pPr>
      <w:r w:rsidRPr="00745751">
        <w:rPr>
          <w:b/>
          <w:bCs/>
          <w:sz w:val="44"/>
          <w:szCs w:val="44"/>
          <w:u w:val="single"/>
        </w:rPr>
        <w:t>Ejemplo clase y programa principal (Main)</w:t>
      </w:r>
    </w:p>
    <w:p w14:paraId="6CCE1AB0" w14:textId="753905F7" w:rsidR="00745751" w:rsidRDefault="00745751" w:rsidP="00745751">
      <w:pPr>
        <w:jc w:val="center"/>
        <w:rPr>
          <w:b/>
          <w:bCs/>
          <w:sz w:val="36"/>
          <w:szCs w:val="36"/>
        </w:rPr>
      </w:pPr>
      <w:r>
        <w:rPr>
          <w:b/>
          <w:bCs/>
          <w:noProof/>
          <w:sz w:val="36"/>
          <w:szCs w:val="36"/>
        </w:rPr>
        <w:drawing>
          <wp:inline distT="0" distB="0" distL="0" distR="0" wp14:anchorId="42877535" wp14:editId="407E12D1">
            <wp:extent cx="6562725" cy="34480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62725" cy="3448050"/>
                    </a:xfrm>
                    <a:prstGeom prst="rect">
                      <a:avLst/>
                    </a:prstGeom>
                    <a:noFill/>
                    <a:ln>
                      <a:noFill/>
                    </a:ln>
                  </pic:spPr>
                </pic:pic>
              </a:graphicData>
            </a:graphic>
          </wp:inline>
        </w:drawing>
      </w:r>
    </w:p>
    <w:p w14:paraId="2CD683D3" w14:textId="7F657DF5" w:rsidR="00745751" w:rsidRDefault="00745751" w:rsidP="00745751">
      <w:pPr>
        <w:rPr>
          <w:b/>
          <w:bCs/>
          <w:sz w:val="36"/>
          <w:szCs w:val="36"/>
        </w:rPr>
      </w:pPr>
    </w:p>
    <w:p w14:paraId="6485E315" w14:textId="1FF4FAFE" w:rsidR="00745751" w:rsidRDefault="00745751" w:rsidP="00745751">
      <w:pPr>
        <w:jc w:val="both"/>
        <w:rPr>
          <w:b/>
          <w:bCs/>
          <w:sz w:val="36"/>
          <w:szCs w:val="36"/>
        </w:rPr>
      </w:pPr>
      <w:r w:rsidRPr="00745751">
        <w:rPr>
          <w:b/>
          <w:bCs/>
          <w:sz w:val="32"/>
          <w:szCs w:val="32"/>
        </w:rPr>
        <w:t>Primero creamos la clase con sus atributos y responsabilidad, despues instanciamos</w:t>
      </w:r>
      <w:r>
        <w:rPr>
          <w:b/>
          <w:bCs/>
          <w:sz w:val="32"/>
          <w:szCs w:val="32"/>
        </w:rPr>
        <w:t>(creamos)</w:t>
      </w:r>
      <w:r w:rsidRPr="00745751">
        <w:rPr>
          <w:b/>
          <w:bCs/>
          <w:sz w:val="32"/>
          <w:szCs w:val="32"/>
        </w:rPr>
        <w:t xml:space="preserve"> un objeto de la Clase que creamos anteriormente y accedemos a su metodo hayStock() para utilizarlo con el fin que necesitamos.</w:t>
      </w:r>
    </w:p>
    <w:p w14:paraId="16D9BEC7" w14:textId="6EBC45D4" w:rsidR="00745751" w:rsidRDefault="00745751" w:rsidP="00745751">
      <w:pPr>
        <w:jc w:val="center"/>
        <w:rPr>
          <w:b/>
          <w:bCs/>
          <w:sz w:val="36"/>
          <w:szCs w:val="36"/>
        </w:rPr>
      </w:pPr>
      <w:r>
        <w:rPr>
          <w:b/>
          <w:bCs/>
          <w:noProof/>
          <w:sz w:val="36"/>
          <w:szCs w:val="36"/>
        </w:rPr>
        <w:drawing>
          <wp:inline distT="0" distB="0" distL="0" distR="0" wp14:anchorId="0D6430E5" wp14:editId="69BA56D8">
            <wp:extent cx="6505575" cy="32194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05575" cy="3219450"/>
                    </a:xfrm>
                    <a:prstGeom prst="rect">
                      <a:avLst/>
                    </a:prstGeom>
                    <a:noFill/>
                    <a:ln>
                      <a:noFill/>
                    </a:ln>
                  </pic:spPr>
                </pic:pic>
              </a:graphicData>
            </a:graphic>
          </wp:inline>
        </w:drawing>
      </w:r>
    </w:p>
    <w:p w14:paraId="47CFD013" w14:textId="62E24D96" w:rsidR="00745751" w:rsidRDefault="00745751" w:rsidP="00745751">
      <w:pPr>
        <w:jc w:val="center"/>
        <w:rPr>
          <w:b/>
          <w:bCs/>
          <w:sz w:val="36"/>
          <w:szCs w:val="36"/>
        </w:rPr>
      </w:pPr>
    </w:p>
    <w:p w14:paraId="1EC75EB8" w14:textId="6189808C" w:rsidR="00745751" w:rsidRDefault="00745751" w:rsidP="00745751">
      <w:pPr>
        <w:jc w:val="center"/>
        <w:rPr>
          <w:b/>
          <w:bCs/>
          <w:sz w:val="36"/>
          <w:szCs w:val="36"/>
        </w:rPr>
      </w:pPr>
    </w:p>
    <w:p w14:paraId="0575AB67" w14:textId="77777777" w:rsidR="00373C36" w:rsidRDefault="00373C36" w:rsidP="00745751">
      <w:pPr>
        <w:jc w:val="center"/>
        <w:rPr>
          <w:b/>
          <w:bCs/>
          <w:sz w:val="36"/>
          <w:szCs w:val="36"/>
        </w:rPr>
      </w:pPr>
    </w:p>
    <w:p w14:paraId="5E216ADB" w14:textId="77777777" w:rsidR="00373C36" w:rsidRDefault="00373C36" w:rsidP="00745751">
      <w:pPr>
        <w:jc w:val="center"/>
        <w:rPr>
          <w:b/>
          <w:bCs/>
          <w:sz w:val="36"/>
          <w:szCs w:val="36"/>
        </w:rPr>
      </w:pPr>
    </w:p>
    <w:p w14:paraId="7315748A" w14:textId="0E3D3B87" w:rsidR="00745751" w:rsidRDefault="00AA79DF" w:rsidP="00745751">
      <w:pPr>
        <w:jc w:val="center"/>
        <w:rPr>
          <w:b/>
          <w:bCs/>
          <w:sz w:val="36"/>
          <w:szCs w:val="36"/>
        </w:rPr>
      </w:pPr>
      <w:r>
        <w:rPr>
          <w:b/>
          <w:bCs/>
          <w:noProof/>
          <w:sz w:val="36"/>
          <w:szCs w:val="36"/>
        </w:rPr>
        <w:drawing>
          <wp:inline distT="0" distB="0" distL="0" distR="0" wp14:anchorId="60E405A8" wp14:editId="07779488">
            <wp:extent cx="6621500" cy="3619500"/>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246" cy="3632480"/>
                    </a:xfrm>
                    <a:prstGeom prst="rect">
                      <a:avLst/>
                    </a:prstGeom>
                    <a:noFill/>
                    <a:ln>
                      <a:noFill/>
                    </a:ln>
                  </pic:spPr>
                </pic:pic>
              </a:graphicData>
            </a:graphic>
          </wp:inline>
        </w:drawing>
      </w:r>
    </w:p>
    <w:p w14:paraId="71D9162F" w14:textId="3034F173" w:rsidR="00373C36" w:rsidRDefault="00373C36" w:rsidP="00745751">
      <w:pPr>
        <w:jc w:val="center"/>
        <w:rPr>
          <w:b/>
          <w:bCs/>
          <w:sz w:val="36"/>
          <w:szCs w:val="36"/>
        </w:rPr>
      </w:pPr>
    </w:p>
    <w:p w14:paraId="7A1FA3AA" w14:textId="77777777" w:rsidR="00373C36" w:rsidRDefault="00373C36" w:rsidP="00745751">
      <w:pPr>
        <w:jc w:val="center"/>
        <w:rPr>
          <w:b/>
          <w:bCs/>
          <w:sz w:val="36"/>
          <w:szCs w:val="36"/>
        </w:rPr>
      </w:pPr>
    </w:p>
    <w:p w14:paraId="677DDE0D" w14:textId="430D31F8" w:rsidR="00AA79DF" w:rsidRDefault="00373C36" w:rsidP="00745751">
      <w:pPr>
        <w:jc w:val="center"/>
        <w:rPr>
          <w:b/>
          <w:bCs/>
          <w:sz w:val="36"/>
          <w:szCs w:val="36"/>
        </w:rPr>
      </w:pPr>
      <w:r>
        <w:rPr>
          <w:b/>
          <w:bCs/>
          <w:noProof/>
          <w:sz w:val="36"/>
          <w:szCs w:val="36"/>
        </w:rPr>
        <w:drawing>
          <wp:inline distT="0" distB="0" distL="0" distR="0" wp14:anchorId="075BA46E" wp14:editId="77D0FB34">
            <wp:extent cx="6638924" cy="33432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6594" cy="3357209"/>
                    </a:xfrm>
                    <a:prstGeom prst="rect">
                      <a:avLst/>
                    </a:prstGeom>
                    <a:noFill/>
                    <a:ln>
                      <a:noFill/>
                    </a:ln>
                  </pic:spPr>
                </pic:pic>
              </a:graphicData>
            </a:graphic>
          </wp:inline>
        </w:drawing>
      </w:r>
    </w:p>
    <w:p w14:paraId="6C42CBD6" w14:textId="5992BB4A" w:rsidR="00373C36" w:rsidRDefault="00373C36" w:rsidP="00745751">
      <w:pPr>
        <w:jc w:val="center"/>
        <w:rPr>
          <w:b/>
          <w:bCs/>
          <w:sz w:val="36"/>
          <w:szCs w:val="36"/>
        </w:rPr>
      </w:pPr>
    </w:p>
    <w:p w14:paraId="6D27EB1C" w14:textId="2F737A39" w:rsidR="00373C36" w:rsidRDefault="00373C36" w:rsidP="00745751">
      <w:pPr>
        <w:jc w:val="center"/>
        <w:rPr>
          <w:b/>
          <w:bCs/>
          <w:sz w:val="36"/>
          <w:szCs w:val="36"/>
        </w:rPr>
      </w:pPr>
    </w:p>
    <w:p w14:paraId="00083326" w14:textId="7D1629C1" w:rsidR="00373C36" w:rsidRPr="00373C36" w:rsidRDefault="00373C36" w:rsidP="00745751">
      <w:pPr>
        <w:jc w:val="center"/>
        <w:rPr>
          <w:b/>
          <w:bCs/>
          <w:sz w:val="44"/>
          <w:szCs w:val="44"/>
          <w:u w:val="single"/>
        </w:rPr>
      </w:pPr>
      <w:r w:rsidRPr="00373C36">
        <w:rPr>
          <w:b/>
          <w:bCs/>
          <w:sz w:val="44"/>
          <w:szCs w:val="44"/>
          <w:u w:val="single"/>
        </w:rPr>
        <w:lastRenderedPageBreak/>
        <w:t>Ejemplo de metodo de clase.</w:t>
      </w:r>
    </w:p>
    <w:p w14:paraId="66DC5037" w14:textId="08780944" w:rsidR="00373C36" w:rsidRDefault="00373C36" w:rsidP="00745751">
      <w:pPr>
        <w:jc w:val="center"/>
        <w:rPr>
          <w:b/>
          <w:bCs/>
          <w:sz w:val="36"/>
          <w:szCs w:val="36"/>
        </w:rPr>
      </w:pPr>
      <w:r>
        <w:rPr>
          <w:b/>
          <w:bCs/>
          <w:noProof/>
          <w:sz w:val="36"/>
          <w:szCs w:val="36"/>
        </w:rPr>
        <w:drawing>
          <wp:inline distT="0" distB="0" distL="0" distR="0" wp14:anchorId="741D1942" wp14:editId="1B6DE4CB">
            <wp:extent cx="6419850" cy="404812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19850" cy="4048125"/>
                    </a:xfrm>
                    <a:prstGeom prst="rect">
                      <a:avLst/>
                    </a:prstGeom>
                    <a:noFill/>
                    <a:ln>
                      <a:noFill/>
                    </a:ln>
                  </pic:spPr>
                </pic:pic>
              </a:graphicData>
            </a:graphic>
          </wp:inline>
        </w:drawing>
      </w:r>
    </w:p>
    <w:p w14:paraId="2F166045" w14:textId="77777777" w:rsidR="00373C36" w:rsidRDefault="00373C36" w:rsidP="00745751">
      <w:pPr>
        <w:jc w:val="center"/>
        <w:rPr>
          <w:b/>
          <w:bCs/>
          <w:sz w:val="36"/>
          <w:szCs w:val="36"/>
        </w:rPr>
      </w:pPr>
    </w:p>
    <w:p w14:paraId="7C24A9A8" w14:textId="23B18149" w:rsidR="00373C36" w:rsidRDefault="00373C36" w:rsidP="00745751">
      <w:pPr>
        <w:jc w:val="center"/>
        <w:rPr>
          <w:b/>
          <w:bCs/>
          <w:sz w:val="36"/>
          <w:szCs w:val="36"/>
        </w:rPr>
      </w:pPr>
      <w:r>
        <w:rPr>
          <w:b/>
          <w:bCs/>
          <w:noProof/>
          <w:sz w:val="36"/>
          <w:szCs w:val="36"/>
        </w:rPr>
        <w:drawing>
          <wp:inline distT="0" distB="0" distL="0" distR="0" wp14:anchorId="6AF155D5" wp14:editId="2F14989C">
            <wp:extent cx="6705600" cy="3877126"/>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07712" cy="3878347"/>
                    </a:xfrm>
                    <a:prstGeom prst="rect">
                      <a:avLst/>
                    </a:prstGeom>
                    <a:noFill/>
                    <a:ln>
                      <a:noFill/>
                    </a:ln>
                  </pic:spPr>
                </pic:pic>
              </a:graphicData>
            </a:graphic>
          </wp:inline>
        </w:drawing>
      </w:r>
    </w:p>
    <w:p w14:paraId="6BB98484" w14:textId="471DA23B" w:rsidR="00DC2500" w:rsidRDefault="00DC2500" w:rsidP="00745751">
      <w:pPr>
        <w:jc w:val="center"/>
        <w:rPr>
          <w:b/>
          <w:bCs/>
          <w:sz w:val="36"/>
          <w:szCs w:val="36"/>
        </w:rPr>
      </w:pPr>
    </w:p>
    <w:p w14:paraId="56E58906" w14:textId="3EC691FB" w:rsidR="00DC2500" w:rsidRDefault="00DC2500" w:rsidP="00745751">
      <w:pPr>
        <w:jc w:val="center"/>
        <w:rPr>
          <w:b/>
          <w:bCs/>
          <w:sz w:val="36"/>
          <w:szCs w:val="36"/>
        </w:rPr>
      </w:pPr>
    </w:p>
    <w:p w14:paraId="49273E85" w14:textId="5536A5DB" w:rsidR="00DC2500" w:rsidRDefault="00DC2500" w:rsidP="00745751">
      <w:pPr>
        <w:jc w:val="center"/>
        <w:rPr>
          <w:b/>
          <w:bCs/>
          <w:sz w:val="36"/>
          <w:szCs w:val="36"/>
        </w:rPr>
      </w:pPr>
      <w:r>
        <w:rPr>
          <w:b/>
          <w:bCs/>
          <w:sz w:val="36"/>
          <w:szCs w:val="36"/>
        </w:rPr>
        <w:lastRenderedPageBreak/>
        <w:t>En el main cambiamos el precio del combustible invocando el metodo de la Clase, no de un objeto instanciado.</w:t>
      </w:r>
    </w:p>
    <w:p w14:paraId="776421A2" w14:textId="6BEF2A5F" w:rsidR="00DC2500" w:rsidRDefault="00DC2500" w:rsidP="00745751">
      <w:pPr>
        <w:jc w:val="center"/>
        <w:rPr>
          <w:b/>
          <w:bCs/>
          <w:sz w:val="36"/>
          <w:szCs w:val="36"/>
        </w:rPr>
      </w:pPr>
      <w:r>
        <w:rPr>
          <w:b/>
          <w:bCs/>
          <w:noProof/>
          <w:sz w:val="36"/>
          <w:szCs w:val="36"/>
        </w:rPr>
        <w:drawing>
          <wp:inline distT="0" distB="0" distL="0" distR="0" wp14:anchorId="6055FD72" wp14:editId="0C806AE9">
            <wp:extent cx="6400510" cy="3324225"/>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1086" cy="3334912"/>
                    </a:xfrm>
                    <a:prstGeom prst="rect">
                      <a:avLst/>
                    </a:prstGeom>
                    <a:noFill/>
                    <a:ln>
                      <a:noFill/>
                    </a:ln>
                  </pic:spPr>
                </pic:pic>
              </a:graphicData>
            </a:graphic>
          </wp:inline>
        </w:drawing>
      </w:r>
      <w:r>
        <w:rPr>
          <w:b/>
          <w:bCs/>
          <w:noProof/>
          <w:sz w:val="36"/>
          <w:szCs w:val="36"/>
        </w:rPr>
        <w:drawing>
          <wp:inline distT="0" distB="0" distL="0" distR="0" wp14:anchorId="320C91B7" wp14:editId="273EFAD0">
            <wp:extent cx="6257925" cy="288205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5198" cy="2885406"/>
                    </a:xfrm>
                    <a:prstGeom prst="rect">
                      <a:avLst/>
                    </a:prstGeom>
                    <a:noFill/>
                    <a:ln>
                      <a:noFill/>
                    </a:ln>
                  </pic:spPr>
                </pic:pic>
              </a:graphicData>
            </a:graphic>
          </wp:inline>
        </w:drawing>
      </w:r>
      <w:r>
        <w:rPr>
          <w:b/>
          <w:bCs/>
          <w:noProof/>
          <w:sz w:val="36"/>
          <w:szCs w:val="36"/>
        </w:rPr>
        <w:drawing>
          <wp:inline distT="0" distB="0" distL="0" distR="0" wp14:anchorId="50C4B189" wp14:editId="11D7C20E">
            <wp:extent cx="6141545" cy="27051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8354" cy="2712504"/>
                    </a:xfrm>
                    <a:prstGeom prst="rect">
                      <a:avLst/>
                    </a:prstGeom>
                    <a:noFill/>
                    <a:ln>
                      <a:noFill/>
                    </a:ln>
                  </pic:spPr>
                </pic:pic>
              </a:graphicData>
            </a:graphic>
          </wp:inline>
        </w:drawing>
      </w:r>
    </w:p>
    <w:p w14:paraId="6975E98B" w14:textId="10B84162" w:rsidR="00DD4032" w:rsidRDefault="00F37411" w:rsidP="00745751">
      <w:pPr>
        <w:jc w:val="center"/>
        <w:rPr>
          <w:b/>
          <w:bCs/>
          <w:sz w:val="44"/>
          <w:szCs w:val="44"/>
          <w:u w:val="single"/>
        </w:rPr>
      </w:pPr>
      <w:r w:rsidRPr="00F37411">
        <w:rPr>
          <w:b/>
          <w:bCs/>
          <w:sz w:val="44"/>
          <w:szCs w:val="44"/>
          <w:u w:val="single"/>
        </w:rPr>
        <w:lastRenderedPageBreak/>
        <w:t>Relaciones entre clases.</w:t>
      </w:r>
    </w:p>
    <w:p w14:paraId="07B117FC" w14:textId="78D8F09C" w:rsidR="00F37411" w:rsidRDefault="00F37411" w:rsidP="00F37411">
      <w:pPr>
        <w:jc w:val="both"/>
        <w:rPr>
          <w:sz w:val="24"/>
          <w:szCs w:val="24"/>
        </w:rPr>
      </w:pPr>
      <w:r w:rsidRPr="00F37411">
        <w:rPr>
          <w:sz w:val="24"/>
          <w:szCs w:val="24"/>
        </w:rPr>
        <w:t>Los objetos se comunican, se relacionan entre sí, enviándose mensajes. Cuando un objeto le envía un mensaje a otro, el objeto receptor responde con otro mensaje. En ese intercambio de mensajes se generan relaciones y en esta clase vamos a explorar cada una de ellas.</w:t>
      </w:r>
    </w:p>
    <w:p w14:paraId="3593839D" w14:textId="08138C2A" w:rsidR="00F37411" w:rsidRDefault="00F37411" w:rsidP="00F37411">
      <w:pPr>
        <w:jc w:val="both"/>
        <w:rPr>
          <w:sz w:val="24"/>
          <w:szCs w:val="24"/>
        </w:rPr>
      </w:pPr>
      <w:r>
        <w:rPr>
          <w:sz w:val="24"/>
          <w:szCs w:val="24"/>
        </w:rPr>
        <w:t>Existen numerosas relaciones entre clases, acontinuacion un listado de los principales tipos de relaciones:</w:t>
      </w:r>
    </w:p>
    <w:p w14:paraId="70F4D20A" w14:textId="1B32FE6C" w:rsidR="00F37411" w:rsidRPr="00F37411" w:rsidRDefault="00F37411" w:rsidP="00F37411">
      <w:pPr>
        <w:pStyle w:val="Prrafodelista"/>
        <w:numPr>
          <w:ilvl w:val="0"/>
          <w:numId w:val="5"/>
        </w:numPr>
        <w:jc w:val="both"/>
        <w:rPr>
          <w:sz w:val="24"/>
          <w:szCs w:val="24"/>
        </w:rPr>
      </w:pPr>
      <w:r>
        <w:rPr>
          <w:b/>
          <w:bCs/>
          <w:sz w:val="24"/>
          <w:szCs w:val="24"/>
        </w:rPr>
        <w:t>Asociacion.</w:t>
      </w:r>
    </w:p>
    <w:p w14:paraId="38DBC090" w14:textId="1ED2E1F4" w:rsidR="00F37411" w:rsidRPr="00F37411" w:rsidRDefault="00F37411" w:rsidP="00F37411">
      <w:pPr>
        <w:pStyle w:val="Prrafodelista"/>
        <w:numPr>
          <w:ilvl w:val="0"/>
          <w:numId w:val="5"/>
        </w:numPr>
        <w:jc w:val="both"/>
        <w:rPr>
          <w:sz w:val="24"/>
          <w:szCs w:val="24"/>
        </w:rPr>
      </w:pPr>
      <w:r>
        <w:rPr>
          <w:b/>
          <w:bCs/>
          <w:sz w:val="24"/>
          <w:szCs w:val="24"/>
        </w:rPr>
        <w:t>Agregacion.</w:t>
      </w:r>
    </w:p>
    <w:p w14:paraId="35361118" w14:textId="7275FA43" w:rsidR="00F37411" w:rsidRPr="00F37411" w:rsidRDefault="00F37411" w:rsidP="00F37411">
      <w:pPr>
        <w:pStyle w:val="Prrafodelista"/>
        <w:numPr>
          <w:ilvl w:val="0"/>
          <w:numId w:val="5"/>
        </w:numPr>
        <w:jc w:val="both"/>
        <w:rPr>
          <w:sz w:val="24"/>
          <w:szCs w:val="24"/>
        </w:rPr>
      </w:pPr>
      <w:r>
        <w:rPr>
          <w:b/>
          <w:bCs/>
          <w:sz w:val="24"/>
          <w:szCs w:val="24"/>
        </w:rPr>
        <w:t>Composicion.</w:t>
      </w:r>
    </w:p>
    <w:p w14:paraId="1F69577A" w14:textId="35D87BF1" w:rsidR="00F37411" w:rsidRPr="00F37411" w:rsidRDefault="00F37411" w:rsidP="00F37411">
      <w:pPr>
        <w:pStyle w:val="Prrafodelista"/>
        <w:numPr>
          <w:ilvl w:val="0"/>
          <w:numId w:val="5"/>
        </w:numPr>
        <w:jc w:val="both"/>
        <w:rPr>
          <w:sz w:val="24"/>
          <w:szCs w:val="24"/>
        </w:rPr>
      </w:pPr>
      <w:r>
        <w:rPr>
          <w:b/>
          <w:bCs/>
          <w:sz w:val="24"/>
          <w:szCs w:val="24"/>
        </w:rPr>
        <w:t>Generalizacion.</w:t>
      </w:r>
    </w:p>
    <w:p w14:paraId="3AD1C392" w14:textId="26B9D69D" w:rsidR="00F37411" w:rsidRPr="00796CE5" w:rsidRDefault="00F37411" w:rsidP="00F37411">
      <w:pPr>
        <w:pStyle w:val="Prrafodelista"/>
        <w:numPr>
          <w:ilvl w:val="0"/>
          <w:numId w:val="5"/>
        </w:numPr>
        <w:jc w:val="both"/>
        <w:rPr>
          <w:sz w:val="24"/>
          <w:szCs w:val="24"/>
        </w:rPr>
      </w:pPr>
      <w:r>
        <w:rPr>
          <w:b/>
          <w:bCs/>
          <w:sz w:val="24"/>
          <w:szCs w:val="24"/>
        </w:rPr>
        <w:t>Especializacion.</w:t>
      </w:r>
    </w:p>
    <w:p w14:paraId="4C5E4DF8" w14:textId="1FBB9F21" w:rsidR="00796CE5" w:rsidRPr="00796CE5" w:rsidRDefault="00796CE5" w:rsidP="00796CE5">
      <w:pPr>
        <w:jc w:val="center"/>
        <w:rPr>
          <w:sz w:val="24"/>
          <w:szCs w:val="24"/>
        </w:rPr>
      </w:pPr>
      <w:r>
        <w:rPr>
          <w:noProof/>
          <w:sz w:val="24"/>
          <w:szCs w:val="24"/>
        </w:rPr>
        <w:drawing>
          <wp:inline distT="0" distB="0" distL="0" distR="0" wp14:anchorId="17F9A9D6" wp14:editId="2189EE72">
            <wp:extent cx="4067175" cy="17240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7175" cy="1724025"/>
                    </a:xfrm>
                    <a:prstGeom prst="rect">
                      <a:avLst/>
                    </a:prstGeom>
                    <a:noFill/>
                    <a:ln>
                      <a:noFill/>
                    </a:ln>
                  </pic:spPr>
                </pic:pic>
              </a:graphicData>
            </a:graphic>
          </wp:inline>
        </w:drawing>
      </w:r>
    </w:p>
    <w:p w14:paraId="2148F561" w14:textId="1C736071" w:rsidR="008C3268" w:rsidRPr="009C1D6A" w:rsidRDefault="006E26A3" w:rsidP="008C3268">
      <w:pPr>
        <w:jc w:val="both"/>
        <w:rPr>
          <w:b/>
          <w:bCs/>
          <w:color w:val="FFFFFF" w:themeColor="background1"/>
          <w:sz w:val="36"/>
          <w:szCs w:val="36"/>
          <w:u w:val="single"/>
        </w:rPr>
      </w:pPr>
      <w:r w:rsidRPr="009C1D6A">
        <w:rPr>
          <w:b/>
          <w:bCs/>
          <w:color w:val="FFFFFF" w:themeColor="background1"/>
          <w:sz w:val="36"/>
          <w:szCs w:val="36"/>
          <w:highlight w:val="black"/>
          <w:u w:val="single"/>
        </w:rPr>
        <w:t>Asociacion:</w:t>
      </w:r>
    </w:p>
    <w:p w14:paraId="1C3634C3" w14:textId="7E531EE0" w:rsidR="00796CE5" w:rsidRDefault="006E26A3" w:rsidP="00796CE5">
      <w:pPr>
        <w:jc w:val="both"/>
        <w:rPr>
          <w:sz w:val="36"/>
          <w:szCs w:val="36"/>
        </w:rPr>
      </w:pPr>
      <w:r>
        <w:rPr>
          <w:sz w:val="24"/>
          <w:szCs w:val="24"/>
        </w:rPr>
        <w:t xml:space="preserve">La relacion de asociacion es del tipo “tiene un” se establece cuando un objeto de una clase colabora con uno o mas objetos de otra clase. En el siguiente diagrama diremos que una persona tiene una mascota, o que la </w:t>
      </w:r>
      <w:r w:rsidRPr="006E26A3">
        <w:rPr>
          <w:b/>
          <w:bCs/>
          <w:sz w:val="24"/>
          <w:szCs w:val="24"/>
        </w:rPr>
        <w:t>Clase Persona conoce una instancia de la Clase Mascota</w:t>
      </w:r>
      <w:r>
        <w:rPr>
          <w:b/>
          <w:bCs/>
          <w:sz w:val="24"/>
          <w:szCs w:val="24"/>
        </w:rPr>
        <w:t>.</w:t>
      </w:r>
    </w:p>
    <w:p w14:paraId="110E3657" w14:textId="55D484C4" w:rsidR="006E26A3" w:rsidRDefault="00FF184D" w:rsidP="006E26A3">
      <w:pPr>
        <w:jc w:val="center"/>
        <w:rPr>
          <w:sz w:val="36"/>
          <w:szCs w:val="36"/>
        </w:rPr>
      </w:pPr>
      <w:r>
        <w:rPr>
          <w:b/>
          <w:bCs/>
          <w:noProof/>
          <w:sz w:val="24"/>
          <w:szCs w:val="24"/>
        </w:rPr>
        <w:drawing>
          <wp:anchor distT="0" distB="0" distL="114300" distR="114300" simplePos="0" relativeHeight="251704320" behindDoc="0" locked="0" layoutInCell="1" allowOverlap="1" wp14:anchorId="376DB29F" wp14:editId="29BA68FB">
            <wp:simplePos x="0" y="0"/>
            <wp:positionH relativeFrom="column">
              <wp:posOffset>2579298</wp:posOffset>
            </wp:positionH>
            <wp:positionV relativeFrom="paragraph">
              <wp:posOffset>1150129</wp:posOffset>
            </wp:positionV>
            <wp:extent cx="1500996" cy="466090"/>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6884" cy="467918"/>
                    </a:xfrm>
                    <a:prstGeom prst="rect">
                      <a:avLst/>
                    </a:prstGeom>
                    <a:noFill/>
                    <a:ln>
                      <a:noFill/>
                    </a:ln>
                  </pic:spPr>
                </pic:pic>
              </a:graphicData>
            </a:graphic>
            <wp14:sizeRelH relativeFrom="margin">
              <wp14:pctWidth>0</wp14:pctWidth>
            </wp14:sizeRelH>
          </wp:anchor>
        </w:drawing>
      </w:r>
      <w:r w:rsidR="009E3C5A">
        <w:rPr>
          <w:noProof/>
          <w:sz w:val="36"/>
          <w:szCs w:val="36"/>
        </w:rPr>
        <w:drawing>
          <wp:inline distT="0" distB="0" distL="0" distR="0" wp14:anchorId="683B2973" wp14:editId="141166A9">
            <wp:extent cx="49053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5375" cy="3867150"/>
                    </a:xfrm>
                    <a:prstGeom prst="rect">
                      <a:avLst/>
                    </a:prstGeom>
                    <a:noFill/>
                    <a:ln>
                      <a:noFill/>
                    </a:ln>
                  </pic:spPr>
                </pic:pic>
              </a:graphicData>
            </a:graphic>
          </wp:inline>
        </w:drawing>
      </w:r>
    </w:p>
    <w:p w14:paraId="0127BC20" w14:textId="6B196963" w:rsidR="00796CE5" w:rsidRDefault="00796CE5" w:rsidP="00796CE5">
      <w:pPr>
        <w:rPr>
          <w:color w:val="FFFFFF" w:themeColor="background1"/>
          <w:sz w:val="40"/>
          <w:szCs w:val="40"/>
        </w:rPr>
      </w:pPr>
      <w:r w:rsidRPr="009C1D6A">
        <w:rPr>
          <w:color w:val="FFFFFF" w:themeColor="background1"/>
          <w:sz w:val="40"/>
          <w:szCs w:val="40"/>
          <w:highlight w:val="black"/>
        </w:rPr>
        <w:lastRenderedPageBreak/>
        <w:t>Agregació</w:t>
      </w:r>
      <w:r>
        <w:rPr>
          <w:color w:val="FFFFFF" w:themeColor="background1"/>
          <w:sz w:val="40"/>
          <w:szCs w:val="40"/>
          <w:highlight w:val="black"/>
        </w:rPr>
        <w:t>n:</w:t>
      </w:r>
    </w:p>
    <w:p w14:paraId="6C68CFBE" w14:textId="77777777" w:rsidR="00796CE5" w:rsidRDefault="00796CE5" w:rsidP="00796CE5">
      <w:pPr>
        <w:rPr>
          <w:sz w:val="24"/>
          <w:szCs w:val="24"/>
        </w:rPr>
      </w:pPr>
      <w:r w:rsidRPr="009C1D6A">
        <w:rPr>
          <w:sz w:val="24"/>
          <w:szCs w:val="24"/>
        </w:rPr>
        <w:t>Un caso muy común de relaciones entre clases es la llamada agregación, donde existe una</w:t>
      </w:r>
      <w:r>
        <w:rPr>
          <w:sz w:val="24"/>
          <w:szCs w:val="24"/>
        </w:rPr>
        <w:t xml:space="preserve"> </w:t>
      </w:r>
      <w:r w:rsidRPr="009C1D6A">
        <w:rPr>
          <w:sz w:val="24"/>
          <w:szCs w:val="24"/>
        </w:rPr>
        <w:t>relación entre los agregados y el todo, pero los componentes pueden existir aunque el todo</w:t>
      </w:r>
      <w:r>
        <w:rPr>
          <w:sz w:val="24"/>
          <w:szCs w:val="24"/>
        </w:rPr>
        <w:t xml:space="preserve"> </w:t>
      </w:r>
      <w:r w:rsidRPr="009C1D6A">
        <w:rPr>
          <w:sz w:val="24"/>
          <w:szCs w:val="24"/>
        </w:rPr>
        <w:t>fuese destruido. Dicho en otras palabras, es una relación que indica que una clase forma</w:t>
      </w:r>
      <w:r>
        <w:rPr>
          <w:sz w:val="24"/>
          <w:szCs w:val="24"/>
        </w:rPr>
        <w:t xml:space="preserve"> </w:t>
      </w:r>
      <w:r w:rsidRPr="009C1D6A">
        <w:rPr>
          <w:sz w:val="24"/>
          <w:szCs w:val="24"/>
        </w:rPr>
        <w:t>parte de otra/s clase/s con una relación débil, de tal forma que existe una independencia</w:t>
      </w:r>
      <w:r>
        <w:rPr>
          <w:sz w:val="24"/>
          <w:szCs w:val="24"/>
        </w:rPr>
        <w:t xml:space="preserve"> </w:t>
      </w:r>
      <w:r w:rsidRPr="009C1D6A">
        <w:rPr>
          <w:sz w:val="24"/>
          <w:szCs w:val="24"/>
        </w:rPr>
        <w:t>respecto a su existencia. Decimos también que una agregación es una relación de tipo “es</w:t>
      </w:r>
      <w:r>
        <w:rPr>
          <w:sz w:val="24"/>
          <w:szCs w:val="24"/>
        </w:rPr>
        <w:t xml:space="preserve"> </w:t>
      </w:r>
      <w:r w:rsidRPr="009C1D6A">
        <w:rPr>
          <w:sz w:val="24"/>
          <w:szCs w:val="24"/>
        </w:rPr>
        <w:t>parte de”.</w:t>
      </w:r>
    </w:p>
    <w:p w14:paraId="0BF6AE1B" w14:textId="77777777" w:rsidR="00796CE5" w:rsidRDefault="00796CE5" w:rsidP="00796CE5">
      <w:pPr>
        <w:rPr>
          <w:sz w:val="24"/>
          <w:szCs w:val="24"/>
        </w:rPr>
      </w:pPr>
    </w:p>
    <w:p w14:paraId="1181E70D" w14:textId="77777777" w:rsidR="00796CE5" w:rsidRDefault="00796CE5" w:rsidP="00796CE5">
      <w:pPr>
        <w:rPr>
          <w:sz w:val="24"/>
          <w:szCs w:val="24"/>
        </w:rPr>
      </w:pPr>
      <w:r>
        <w:rPr>
          <w:noProof/>
          <w:sz w:val="24"/>
          <w:szCs w:val="24"/>
        </w:rPr>
        <w:drawing>
          <wp:inline distT="0" distB="0" distL="0" distR="0" wp14:anchorId="4373479F" wp14:editId="388F7275">
            <wp:extent cx="6638925" cy="35623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3562350"/>
                    </a:xfrm>
                    <a:prstGeom prst="rect">
                      <a:avLst/>
                    </a:prstGeom>
                    <a:noFill/>
                    <a:ln>
                      <a:noFill/>
                    </a:ln>
                  </pic:spPr>
                </pic:pic>
              </a:graphicData>
            </a:graphic>
          </wp:inline>
        </w:drawing>
      </w:r>
    </w:p>
    <w:p w14:paraId="3F899BC3" w14:textId="77777777" w:rsidR="00796CE5" w:rsidRDefault="00796CE5" w:rsidP="00796CE5">
      <w:pPr>
        <w:rPr>
          <w:sz w:val="24"/>
          <w:szCs w:val="24"/>
        </w:rPr>
      </w:pPr>
    </w:p>
    <w:p w14:paraId="1D2970F7" w14:textId="77777777" w:rsidR="00796CE5" w:rsidRPr="009C1D6A" w:rsidRDefault="00796CE5" w:rsidP="00796CE5">
      <w:pPr>
        <w:rPr>
          <w:b/>
          <w:bCs/>
          <w:sz w:val="32"/>
          <w:szCs w:val="32"/>
        </w:rPr>
      </w:pPr>
      <w:r w:rsidRPr="009C1D6A">
        <w:rPr>
          <w:b/>
          <w:bCs/>
          <w:sz w:val="32"/>
          <w:szCs w:val="32"/>
        </w:rPr>
        <w:t>Análisis del ejemplo</w:t>
      </w:r>
    </w:p>
    <w:p w14:paraId="59DF8780" w14:textId="77777777" w:rsidR="00796CE5" w:rsidRDefault="00796CE5" w:rsidP="00796CE5">
      <w:pPr>
        <w:rPr>
          <w:sz w:val="24"/>
          <w:szCs w:val="24"/>
        </w:rPr>
      </w:pPr>
      <w:r w:rsidRPr="009C1D6A">
        <w:rPr>
          <w:sz w:val="24"/>
          <w:szCs w:val="24"/>
        </w:rPr>
        <w:t>Una bicicleta está formada por diversos otros elementos (objetos), como ruedas,</w:t>
      </w:r>
      <w:r>
        <w:rPr>
          <w:sz w:val="24"/>
          <w:szCs w:val="24"/>
        </w:rPr>
        <w:t xml:space="preserve"> </w:t>
      </w:r>
      <w:r w:rsidRPr="009C1D6A">
        <w:rPr>
          <w:sz w:val="24"/>
          <w:szCs w:val="24"/>
        </w:rPr>
        <w:t>pedales, frenos y chasis. Mediante un proceso de ensamblaje, unimos los elementos y</w:t>
      </w:r>
      <w:r>
        <w:rPr>
          <w:sz w:val="24"/>
          <w:szCs w:val="24"/>
        </w:rPr>
        <w:t xml:space="preserve"> </w:t>
      </w:r>
      <w:r w:rsidRPr="009C1D6A">
        <w:rPr>
          <w:sz w:val="24"/>
          <w:szCs w:val="24"/>
        </w:rPr>
        <w:t>conformamos una bicicleta.</w:t>
      </w:r>
      <w:r>
        <w:rPr>
          <w:sz w:val="24"/>
          <w:szCs w:val="24"/>
        </w:rPr>
        <w:t xml:space="preserve"> </w:t>
      </w:r>
    </w:p>
    <w:p w14:paraId="6F5E162F" w14:textId="77777777" w:rsidR="00796CE5" w:rsidRDefault="00796CE5" w:rsidP="00796CE5">
      <w:pPr>
        <w:rPr>
          <w:sz w:val="24"/>
          <w:szCs w:val="24"/>
        </w:rPr>
      </w:pPr>
      <w:r w:rsidRPr="009C1D6A">
        <w:rPr>
          <w:sz w:val="24"/>
          <w:szCs w:val="24"/>
        </w:rPr>
        <w:t>¿Qué pasa si efectuamos el proceso inverso? Si desarmamos la bicicleta. ¿Los otros</w:t>
      </w:r>
      <w:r>
        <w:rPr>
          <w:sz w:val="24"/>
          <w:szCs w:val="24"/>
        </w:rPr>
        <w:t xml:space="preserve"> </w:t>
      </w:r>
      <w:r w:rsidRPr="009C1D6A">
        <w:rPr>
          <w:sz w:val="24"/>
          <w:szCs w:val="24"/>
        </w:rPr>
        <w:t>elementos todavía siguen existiendo y cumplen su propósito? La respuesta es sí, ya</w:t>
      </w:r>
      <w:r>
        <w:rPr>
          <w:sz w:val="24"/>
          <w:szCs w:val="24"/>
        </w:rPr>
        <w:t xml:space="preserve"> </w:t>
      </w:r>
      <w:r w:rsidRPr="009C1D6A">
        <w:rPr>
          <w:sz w:val="24"/>
          <w:szCs w:val="24"/>
        </w:rPr>
        <w:t>que cada elemento puede ser utilizado en otra bicicleta o hasta en otro tipo de</w:t>
      </w:r>
      <w:r>
        <w:rPr>
          <w:sz w:val="24"/>
          <w:szCs w:val="24"/>
        </w:rPr>
        <w:t xml:space="preserve"> </w:t>
      </w:r>
      <w:r w:rsidRPr="009C1D6A">
        <w:rPr>
          <w:sz w:val="24"/>
          <w:szCs w:val="24"/>
        </w:rPr>
        <w:t>transporte como un triciclo o monociclo.</w:t>
      </w:r>
      <w:r>
        <w:rPr>
          <w:sz w:val="24"/>
          <w:szCs w:val="24"/>
        </w:rPr>
        <w:t xml:space="preserve"> </w:t>
      </w:r>
    </w:p>
    <w:p w14:paraId="0785FD5E" w14:textId="77777777" w:rsidR="00796CE5" w:rsidRDefault="00796CE5" w:rsidP="00796CE5">
      <w:pPr>
        <w:rPr>
          <w:sz w:val="24"/>
          <w:szCs w:val="24"/>
        </w:rPr>
      </w:pPr>
      <w:r w:rsidRPr="009C1D6A">
        <w:rPr>
          <w:sz w:val="24"/>
          <w:szCs w:val="24"/>
        </w:rPr>
        <w:t>Aquí es donde radica la cuestión. Los objetos tienen una relación débil con la bicicleta</w:t>
      </w:r>
      <w:r>
        <w:rPr>
          <w:sz w:val="24"/>
          <w:szCs w:val="24"/>
        </w:rPr>
        <w:t xml:space="preserve"> </w:t>
      </w:r>
      <w:r w:rsidRPr="009C1D6A">
        <w:rPr>
          <w:sz w:val="24"/>
          <w:szCs w:val="24"/>
        </w:rPr>
        <w:t>y pueden continuar existiendo aun después de que desarmemos la bicicleta.</w:t>
      </w:r>
    </w:p>
    <w:p w14:paraId="3A55AF07" w14:textId="77777777" w:rsidR="00796CE5" w:rsidRDefault="00796CE5" w:rsidP="00796CE5">
      <w:pPr>
        <w:rPr>
          <w:sz w:val="24"/>
          <w:szCs w:val="24"/>
        </w:rPr>
      </w:pPr>
    </w:p>
    <w:p w14:paraId="0F492351" w14:textId="77777777" w:rsidR="009E3C5A" w:rsidRDefault="009E3C5A">
      <w:pPr>
        <w:rPr>
          <w:color w:val="FFFFFF" w:themeColor="background1"/>
          <w:sz w:val="40"/>
          <w:szCs w:val="40"/>
          <w:highlight w:val="black"/>
        </w:rPr>
      </w:pPr>
      <w:r>
        <w:rPr>
          <w:color w:val="FFFFFF" w:themeColor="background1"/>
          <w:sz w:val="40"/>
          <w:szCs w:val="40"/>
          <w:highlight w:val="black"/>
        </w:rPr>
        <w:br w:type="page"/>
      </w:r>
    </w:p>
    <w:p w14:paraId="04287C02" w14:textId="54EFD19C" w:rsidR="00796CE5" w:rsidRDefault="00796CE5" w:rsidP="00796CE5">
      <w:pPr>
        <w:rPr>
          <w:color w:val="FFFFFF" w:themeColor="background1"/>
          <w:sz w:val="40"/>
          <w:szCs w:val="40"/>
        </w:rPr>
      </w:pPr>
      <w:r>
        <w:rPr>
          <w:color w:val="FFFFFF" w:themeColor="background1"/>
          <w:sz w:val="40"/>
          <w:szCs w:val="40"/>
          <w:highlight w:val="black"/>
        </w:rPr>
        <w:lastRenderedPageBreak/>
        <w:t>Composición:</w:t>
      </w:r>
    </w:p>
    <w:p w14:paraId="202A11C0" w14:textId="078C9BF0" w:rsidR="00796CE5" w:rsidRDefault="00796CE5" w:rsidP="00796CE5">
      <w:pPr>
        <w:rPr>
          <w:sz w:val="24"/>
          <w:szCs w:val="24"/>
        </w:rPr>
      </w:pPr>
      <w:r w:rsidRPr="00796CE5">
        <w:rPr>
          <w:sz w:val="24"/>
          <w:szCs w:val="24"/>
        </w:rPr>
        <w:t>La composición es un tipo de agregación que es más fuerte, donde todas las partes (clases)</w:t>
      </w:r>
      <w:r>
        <w:rPr>
          <w:sz w:val="24"/>
          <w:szCs w:val="24"/>
        </w:rPr>
        <w:t xml:space="preserve"> </w:t>
      </w:r>
      <w:r w:rsidRPr="00796CE5">
        <w:rPr>
          <w:sz w:val="24"/>
          <w:szCs w:val="24"/>
        </w:rPr>
        <w:t>solamente pueden pertenecer a un todo y lo representamos con un rombo relleno en lugar</w:t>
      </w:r>
      <w:r>
        <w:rPr>
          <w:sz w:val="24"/>
          <w:szCs w:val="24"/>
        </w:rPr>
        <w:t xml:space="preserve"> </w:t>
      </w:r>
      <w:r w:rsidRPr="00796CE5">
        <w:rPr>
          <w:sz w:val="24"/>
          <w:szCs w:val="24"/>
        </w:rPr>
        <w:t>de vacío como en la agregación. Es el caso en el que una clase de objeto A “es dueño de” una</w:t>
      </w:r>
      <w:r>
        <w:rPr>
          <w:sz w:val="24"/>
          <w:szCs w:val="24"/>
        </w:rPr>
        <w:t xml:space="preserve"> </w:t>
      </w:r>
      <w:r w:rsidRPr="00796CE5">
        <w:rPr>
          <w:sz w:val="24"/>
          <w:szCs w:val="24"/>
        </w:rPr>
        <w:t>clase de objeto B, y B no tiene razón de existir sin A. Como mencionamos anteriormente, a</w:t>
      </w:r>
      <w:r>
        <w:rPr>
          <w:sz w:val="24"/>
          <w:szCs w:val="24"/>
        </w:rPr>
        <w:t xml:space="preserve"> </w:t>
      </w:r>
      <w:r w:rsidRPr="00796CE5">
        <w:rPr>
          <w:sz w:val="24"/>
          <w:szCs w:val="24"/>
        </w:rPr>
        <w:t>diferencia de la agregación, en este caso, la parte no tiene sentido sin el todo.</w:t>
      </w:r>
      <w:r>
        <w:rPr>
          <w:noProof/>
          <w:sz w:val="24"/>
          <w:szCs w:val="24"/>
        </w:rPr>
        <w:drawing>
          <wp:inline distT="0" distB="0" distL="0" distR="0" wp14:anchorId="7226C838" wp14:editId="54DC04C1">
            <wp:extent cx="4572000" cy="13620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1362075"/>
                    </a:xfrm>
                    <a:prstGeom prst="rect">
                      <a:avLst/>
                    </a:prstGeom>
                    <a:noFill/>
                    <a:ln>
                      <a:noFill/>
                    </a:ln>
                  </pic:spPr>
                </pic:pic>
              </a:graphicData>
            </a:graphic>
          </wp:inline>
        </w:drawing>
      </w:r>
    </w:p>
    <w:p w14:paraId="3846F83E" w14:textId="7780FFA6" w:rsidR="00FB6E8E" w:rsidRDefault="00FB6E8E" w:rsidP="00796CE5">
      <w:pPr>
        <w:rPr>
          <w:sz w:val="24"/>
          <w:szCs w:val="24"/>
        </w:rPr>
      </w:pPr>
      <w:r>
        <w:rPr>
          <w:noProof/>
          <w:sz w:val="24"/>
          <w:szCs w:val="24"/>
        </w:rPr>
        <w:drawing>
          <wp:inline distT="0" distB="0" distL="0" distR="0" wp14:anchorId="1D098C7A" wp14:editId="74177E54">
            <wp:extent cx="4552950" cy="12664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7020" cy="1273186"/>
                    </a:xfrm>
                    <a:prstGeom prst="rect">
                      <a:avLst/>
                    </a:prstGeom>
                    <a:noFill/>
                    <a:ln>
                      <a:noFill/>
                    </a:ln>
                  </pic:spPr>
                </pic:pic>
              </a:graphicData>
            </a:graphic>
          </wp:inline>
        </w:drawing>
      </w:r>
    </w:p>
    <w:p w14:paraId="08F7AEFF" w14:textId="77777777" w:rsidR="00796CE5" w:rsidRPr="009C1D6A" w:rsidRDefault="00796CE5" w:rsidP="00796CE5">
      <w:pPr>
        <w:rPr>
          <w:b/>
          <w:bCs/>
          <w:sz w:val="32"/>
          <w:szCs w:val="32"/>
        </w:rPr>
      </w:pPr>
      <w:r w:rsidRPr="009C1D6A">
        <w:rPr>
          <w:b/>
          <w:bCs/>
          <w:sz w:val="32"/>
          <w:szCs w:val="32"/>
        </w:rPr>
        <w:t>Análisis del ejemplo</w:t>
      </w:r>
    </w:p>
    <w:p w14:paraId="2101219D" w14:textId="77777777" w:rsidR="00796CE5" w:rsidRPr="00796CE5" w:rsidRDefault="00796CE5" w:rsidP="00796CE5">
      <w:pPr>
        <w:rPr>
          <w:sz w:val="24"/>
          <w:szCs w:val="24"/>
        </w:rPr>
      </w:pPr>
      <w:r w:rsidRPr="00796CE5">
        <w:rPr>
          <w:sz w:val="24"/>
          <w:szCs w:val="24"/>
        </w:rPr>
        <w:t>Una empresa tiene empleados, estos por sí solos no tienen sentido, si existe un</w:t>
      </w:r>
      <w:r>
        <w:rPr>
          <w:sz w:val="24"/>
          <w:szCs w:val="24"/>
        </w:rPr>
        <w:t xml:space="preserve"> </w:t>
      </w:r>
      <w:r w:rsidRPr="00796CE5">
        <w:rPr>
          <w:sz w:val="24"/>
          <w:szCs w:val="24"/>
        </w:rPr>
        <w:t>empleado es porque tiene que existir una empresa donde ese empleado trabaje.</w:t>
      </w:r>
    </w:p>
    <w:p w14:paraId="05976A27" w14:textId="73A0C802" w:rsidR="006E26A3" w:rsidRDefault="006E26A3" w:rsidP="006E26A3">
      <w:pPr>
        <w:rPr>
          <w:sz w:val="36"/>
          <w:szCs w:val="36"/>
        </w:rPr>
      </w:pPr>
      <w:r>
        <w:rPr>
          <w:sz w:val="36"/>
          <w:szCs w:val="36"/>
        </w:rPr>
        <w:t>Navegacion:</w:t>
      </w:r>
    </w:p>
    <w:p w14:paraId="31F987A1" w14:textId="6FDDB8DC" w:rsidR="006E26A3" w:rsidRDefault="006E26A3" w:rsidP="006E26A3">
      <w:pPr>
        <w:rPr>
          <w:sz w:val="24"/>
          <w:szCs w:val="24"/>
        </w:rPr>
      </w:pPr>
      <w:r>
        <w:rPr>
          <w:sz w:val="24"/>
          <w:szCs w:val="24"/>
        </w:rPr>
        <w:t>Cuando una asociacion lleva una flecha indica una direccion de recorrido(navegacion). Implica que es posible poara un objeto en un extremo acceder al objeto del otro extremo porque el primero contiene referencias especificas a este ultimo (al que apunta la flecha), no siendo cierto en el sentido contrario.</w:t>
      </w:r>
    </w:p>
    <w:p w14:paraId="42C61FDA" w14:textId="77777777" w:rsidR="009E3C5A" w:rsidRDefault="009E3C5A" w:rsidP="006E26A3">
      <w:pPr>
        <w:jc w:val="center"/>
        <w:rPr>
          <w:sz w:val="24"/>
          <w:szCs w:val="24"/>
        </w:rPr>
      </w:pPr>
    </w:p>
    <w:p w14:paraId="0E14C1C7" w14:textId="03DCA582" w:rsidR="006E26A3" w:rsidRDefault="006E26A3" w:rsidP="006E26A3">
      <w:pPr>
        <w:jc w:val="center"/>
        <w:rPr>
          <w:sz w:val="24"/>
          <w:szCs w:val="24"/>
        </w:rPr>
      </w:pPr>
      <w:r>
        <w:rPr>
          <w:noProof/>
          <w:sz w:val="24"/>
          <w:szCs w:val="24"/>
        </w:rPr>
        <w:drawing>
          <wp:inline distT="0" distB="0" distL="0" distR="0" wp14:anchorId="7EA3833B" wp14:editId="79BE476F">
            <wp:extent cx="6002295" cy="2552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1911" cy="2556790"/>
                    </a:xfrm>
                    <a:prstGeom prst="rect">
                      <a:avLst/>
                    </a:prstGeom>
                    <a:noFill/>
                    <a:ln>
                      <a:noFill/>
                    </a:ln>
                  </pic:spPr>
                </pic:pic>
              </a:graphicData>
            </a:graphic>
          </wp:inline>
        </w:drawing>
      </w:r>
    </w:p>
    <w:p w14:paraId="614DEED0" w14:textId="2BFE1620" w:rsidR="006E26A3" w:rsidRDefault="006E26A3" w:rsidP="006E26A3">
      <w:pPr>
        <w:rPr>
          <w:sz w:val="24"/>
          <w:szCs w:val="24"/>
        </w:rPr>
      </w:pPr>
    </w:p>
    <w:p w14:paraId="4DA392FB" w14:textId="5557AECE" w:rsidR="006E26A3" w:rsidRPr="009C1D6A" w:rsidRDefault="006E26A3" w:rsidP="006E26A3">
      <w:pPr>
        <w:rPr>
          <w:b/>
          <w:bCs/>
          <w:sz w:val="32"/>
          <w:szCs w:val="32"/>
        </w:rPr>
      </w:pPr>
      <w:r w:rsidRPr="009C1D6A">
        <w:rPr>
          <w:b/>
          <w:bCs/>
          <w:sz w:val="32"/>
          <w:szCs w:val="32"/>
        </w:rPr>
        <w:lastRenderedPageBreak/>
        <w:t>Multiplicidad o cardinalidad:</w:t>
      </w:r>
    </w:p>
    <w:p w14:paraId="4F386DB4" w14:textId="77777777" w:rsidR="009C1D6A" w:rsidRDefault="006E26A3" w:rsidP="009C1D6A">
      <w:pPr>
        <w:rPr>
          <w:noProof/>
          <w:sz w:val="24"/>
          <w:szCs w:val="24"/>
        </w:rPr>
      </w:pPr>
      <w:r>
        <w:rPr>
          <w:sz w:val="24"/>
          <w:szCs w:val="24"/>
        </w:rPr>
        <w:t>Especifica el numero de instancias de una clase que puede estar relacionada con una unica instancia de una clase asociada. Limita el numero de objetos relacionados.</w:t>
      </w:r>
      <w:r w:rsidR="009C1D6A" w:rsidRPr="009C1D6A">
        <w:rPr>
          <w:noProof/>
          <w:sz w:val="24"/>
          <w:szCs w:val="24"/>
        </w:rPr>
        <w:t xml:space="preserve"> </w:t>
      </w:r>
    </w:p>
    <w:p w14:paraId="11FED597" w14:textId="77777777" w:rsidR="009C1D6A" w:rsidRDefault="009C1D6A" w:rsidP="009C1D6A">
      <w:pPr>
        <w:jc w:val="center"/>
        <w:rPr>
          <w:sz w:val="24"/>
          <w:szCs w:val="24"/>
        </w:rPr>
      </w:pPr>
      <w:r>
        <w:rPr>
          <w:noProof/>
          <w:sz w:val="24"/>
          <w:szCs w:val="24"/>
        </w:rPr>
        <w:drawing>
          <wp:inline distT="0" distB="0" distL="0" distR="0" wp14:anchorId="017FB4AE" wp14:editId="2EB48C3D">
            <wp:extent cx="5737075" cy="28479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7412" cy="2858070"/>
                    </a:xfrm>
                    <a:prstGeom prst="rect">
                      <a:avLst/>
                    </a:prstGeom>
                    <a:noFill/>
                    <a:ln>
                      <a:noFill/>
                    </a:ln>
                  </pic:spPr>
                </pic:pic>
              </a:graphicData>
            </a:graphic>
          </wp:inline>
        </w:drawing>
      </w:r>
    </w:p>
    <w:p w14:paraId="1FD9E636" w14:textId="57625C25" w:rsidR="006E26A3" w:rsidRDefault="009C1D6A" w:rsidP="009C1D6A">
      <w:pPr>
        <w:jc w:val="center"/>
        <w:rPr>
          <w:sz w:val="24"/>
          <w:szCs w:val="24"/>
        </w:rPr>
      </w:pPr>
      <w:r>
        <w:rPr>
          <w:noProof/>
          <w:sz w:val="24"/>
          <w:szCs w:val="24"/>
        </w:rPr>
        <w:drawing>
          <wp:inline distT="0" distB="0" distL="0" distR="0" wp14:anchorId="15AD8CA9" wp14:editId="555100AC">
            <wp:extent cx="6032954" cy="2695575"/>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60773" cy="2708005"/>
                    </a:xfrm>
                    <a:prstGeom prst="rect">
                      <a:avLst/>
                    </a:prstGeom>
                    <a:noFill/>
                    <a:ln>
                      <a:noFill/>
                    </a:ln>
                  </pic:spPr>
                </pic:pic>
              </a:graphicData>
            </a:graphic>
          </wp:inline>
        </w:drawing>
      </w:r>
    </w:p>
    <w:p w14:paraId="3BAE786D" w14:textId="2CCD7B6D" w:rsidR="009C1D6A" w:rsidRDefault="009C1D6A" w:rsidP="009C1D6A">
      <w:pPr>
        <w:jc w:val="center"/>
        <w:rPr>
          <w:sz w:val="24"/>
          <w:szCs w:val="24"/>
        </w:rPr>
      </w:pPr>
      <w:r>
        <w:rPr>
          <w:noProof/>
          <w:sz w:val="24"/>
          <w:szCs w:val="24"/>
        </w:rPr>
        <w:drawing>
          <wp:inline distT="0" distB="0" distL="0" distR="0" wp14:anchorId="734E29A7" wp14:editId="75C288D7">
            <wp:extent cx="5680942" cy="28289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9191" cy="2842992"/>
                    </a:xfrm>
                    <a:prstGeom prst="rect">
                      <a:avLst/>
                    </a:prstGeom>
                    <a:noFill/>
                    <a:ln>
                      <a:noFill/>
                    </a:ln>
                  </pic:spPr>
                </pic:pic>
              </a:graphicData>
            </a:graphic>
          </wp:inline>
        </w:drawing>
      </w:r>
    </w:p>
    <w:p w14:paraId="79DC7512" w14:textId="5EF2FF5E" w:rsidR="009C1D6A" w:rsidRDefault="00D516CE" w:rsidP="009C1D6A">
      <w:pPr>
        <w:rPr>
          <w:color w:val="FFFFFF" w:themeColor="background1"/>
          <w:sz w:val="40"/>
          <w:szCs w:val="40"/>
          <w:highlight w:val="black"/>
        </w:rPr>
      </w:pPr>
      <w:r>
        <w:rPr>
          <w:color w:val="FFFFFF" w:themeColor="background1"/>
          <w:sz w:val="40"/>
          <w:szCs w:val="40"/>
          <w:highlight w:val="black"/>
        </w:rPr>
        <w:lastRenderedPageBreak/>
        <w:t>Relacion uno a muchos:</w:t>
      </w:r>
    </w:p>
    <w:p w14:paraId="7639950B" w14:textId="43EA831E" w:rsidR="00FB6E8E" w:rsidRDefault="00FB6E8E" w:rsidP="009C1D6A">
      <w:pPr>
        <w:rPr>
          <w:sz w:val="24"/>
          <w:szCs w:val="24"/>
        </w:rPr>
      </w:pPr>
      <w:r>
        <w:rPr>
          <w:noProof/>
          <w:sz w:val="24"/>
          <w:szCs w:val="24"/>
        </w:rPr>
        <w:drawing>
          <wp:anchor distT="0" distB="0" distL="114300" distR="114300" simplePos="0" relativeHeight="251699200" behindDoc="0" locked="0" layoutInCell="1" allowOverlap="1" wp14:anchorId="40CA9B80" wp14:editId="425D6F91">
            <wp:simplePos x="0" y="0"/>
            <wp:positionH relativeFrom="column">
              <wp:posOffset>857250</wp:posOffset>
            </wp:positionH>
            <wp:positionV relativeFrom="paragraph">
              <wp:posOffset>316230</wp:posOffset>
            </wp:positionV>
            <wp:extent cx="4638675" cy="4258310"/>
            <wp:effectExtent l="0" t="0" r="9525" b="889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8675" cy="4258310"/>
                    </a:xfrm>
                    <a:prstGeom prst="rect">
                      <a:avLst/>
                    </a:prstGeom>
                    <a:noFill/>
                    <a:ln>
                      <a:noFill/>
                    </a:ln>
                  </pic:spPr>
                </pic:pic>
              </a:graphicData>
            </a:graphic>
          </wp:anchor>
        </w:drawing>
      </w:r>
      <w:r>
        <w:rPr>
          <w:sz w:val="24"/>
          <w:szCs w:val="24"/>
        </w:rPr>
        <w:t>En el codigo una relacion uno a muchos se representa con un array.</w:t>
      </w:r>
    </w:p>
    <w:p w14:paraId="539743A7" w14:textId="20825B05" w:rsidR="00D516CE" w:rsidRDefault="00D516CE" w:rsidP="009C1D6A">
      <w:pPr>
        <w:rPr>
          <w:color w:val="FFFFFF" w:themeColor="background1"/>
          <w:sz w:val="40"/>
          <w:szCs w:val="40"/>
          <w:highlight w:val="black"/>
        </w:rPr>
      </w:pPr>
      <w:r w:rsidRPr="00FB6E8E">
        <w:rPr>
          <w:color w:val="FFFFFF" w:themeColor="background1"/>
          <w:sz w:val="24"/>
          <w:szCs w:val="24"/>
        </w:rPr>
        <w:t>a relacion uno a muhcos en codigo, se representa con un</w:t>
      </w:r>
      <w:r w:rsidR="00FB6E8E" w:rsidRPr="00FB6E8E">
        <w:rPr>
          <w:color w:val="FFFFFF" w:themeColor="background1"/>
          <w:sz w:val="24"/>
          <w:szCs w:val="24"/>
        </w:rPr>
        <w:t xml:space="preserve"> array.</w:t>
      </w:r>
    </w:p>
    <w:tbl>
      <w:tblPr>
        <w:tblStyle w:val="Tablaconcuadrcula"/>
        <w:tblW w:w="10471" w:type="dxa"/>
        <w:tblLook w:val="04A0" w:firstRow="1" w:lastRow="0" w:firstColumn="1" w:lastColumn="0" w:noHBand="0" w:noVBand="1"/>
      </w:tblPr>
      <w:tblGrid>
        <w:gridCol w:w="10456"/>
        <w:gridCol w:w="15"/>
      </w:tblGrid>
      <w:tr w:rsidR="00841677" w14:paraId="7A75B278" w14:textId="77777777" w:rsidTr="00841677">
        <w:trPr>
          <w:trHeight w:val="543"/>
        </w:trPr>
        <w:tc>
          <w:tcPr>
            <w:tcW w:w="10471" w:type="dxa"/>
            <w:gridSpan w:val="2"/>
          </w:tcPr>
          <w:p w14:paraId="64B4783D" w14:textId="3C46A355" w:rsidR="00841677" w:rsidRPr="00841677" w:rsidRDefault="00841677" w:rsidP="00FB6E8E">
            <w:pPr>
              <w:jc w:val="center"/>
              <w:rPr>
                <w:b/>
                <w:bCs/>
                <w:sz w:val="36"/>
                <w:szCs w:val="36"/>
              </w:rPr>
            </w:pPr>
            <w:r w:rsidRPr="00841677">
              <w:rPr>
                <w:b/>
                <w:bCs/>
                <w:sz w:val="36"/>
                <w:szCs w:val="36"/>
              </w:rPr>
              <w:t>Ejemplo de clases y relaciones en codigo.</w:t>
            </w:r>
          </w:p>
        </w:tc>
      </w:tr>
      <w:tr w:rsidR="00841677" w14:paraId="666A8179" w14:textId="77777777" w:rsidTr="00841677">
        <w:trPr>
          <w:trHeight w:val="6243"/>
        </w:trPr>
        <w:tc>
          <w:tcPr>
            <w:tcW w:w="10471" w:type="dxa"/>
            <w:gridSpan w:val="2"/>
          </w:tcPr>
          <w:p w14:paraId="56325083" w14:textId="70612CE8" w:rsidR="00841677" w:rsidRDefault="00841677" w:rsidP="00FB6E8E">
            <w:pPr>
              <w:jc w:val="center"/>
              <w:rPr>
                <w:sz w:val="24"/>
                <w:szCs w:val="24"/>
              </w:rPr>
            </w:pPr>
          </w:p>
          <w:p w14:paraId="5B04AFFF" w14:textId="16E0BAF3" w:rsidR="00841677" w:rsidRPr="00841677" w:rsidRDefault="00841677" w:rsidP="009D1050">
            <w:pPr>
              <w:jc w:val="both"/>
              <w:rPr>
                <w:b/>
                <w:bCs/>
                <w:sz w:val="32"/>
                <w:szCs w:val="32"/>
              </w:rPr>
            </w:pPr>
            <w:r w:rsidRPr="00841677">
              <w:rPr>
                <w:b/>
                <w:bCs/>
                <w:sz w:val="32"/>
                <w:szCs w:val="32"/>
              </w:rPr>
              <w:t>Primero tenemos la clase Auto.</w:t>
            </w:r>
          </w:p>
          <w:p w14:paraId="52C01A19" w14:textId="77777777" w:rsidR="00841677" w:rsidRDefault="00841677" w:rsidP="00FB6E8E">
            <w:pPr>
              <w:jc w:val="center"/>
              <w:rPr>
                <w:sz w:val="24"/>
                <w:szCs w:val="24"/>
              </w:rPr>
            </w:pPr>
          </w:p>
          <w:p w14:paraId="31D7B0F9" w14:textId="77777777" w:rsidR="00841677" w:rsidRPr="00841677" w:rsidRDefault="00841677" w:rsidP="008416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4"/>
                <w:szCs w:val="24"/>
                <w:lang w:eastAsia="es-AR"/>
              </w:rPr>
            </w:pPr>
            <w:r w:rsidRPr="00841677">
              <w:rPr>
                <w:rFonts w:ascii="Courier New" w:eastAsia="Times New Roman" w:hAnsi="Courier New" w:cs="Courier New"/>
                <w:color w:val="CC7832"/>
                <w:sz w:val="20"/>
                <w:szCs w:val="20"/>
                <w:lang w:eastAsia="es-AR"/>
              </w:rPr>
              <w:t>p</w:t>
            </w:r>
            <w:r w:rsidRPr="00841677">
              <w:rPr>
                <w:rFonts w:ascii="Courier New" w:eastAsia="Times New Roman" w:hAnsi="Courier New" w:cs="Courier New"/>
                <w:color w:val="CC7832"/>
                <w:sz w:val="24"/>
                <w:szCs w:val="24"/>
                <w:lang w:eastAsia="es-AR"/>
              </w:rPr>
              <w:t xml:space="preserve">ackage </w:t>
            </w:r>
            <w:r w:rsidRPr="00841677">
              <w:rPr>
                <w:rFonts w:ascii="Courier New" w:eastAsia="Times New Roman" w:hAnsi="Courier New" w:cs="Courier New"/>
                <w:color w:val="A9B7C6"/>
                <w:sz w:val="24"/>
                <w:szCs w:val="24"/>
                <w:lang w:eastAsia="es-AR"/>
              </w:rPr>
              <w:t>com.company</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r>
            <w:r w:rsidRPr="00841677">
              <w:rPr>
                <w:rFonts w:ascii="Courier New" w:eastAsia="Times New Roman" w:hAnsi="Courier New" w:cs="Courier New"/>
                <w:color w:val="CC7832"/>
                <w:sz w:val="24"/>
                <w:szCs w:val="24"/>
                <w:lang w:eastAsia="es-AR"/>
              </w:rPr>
              <w:br/>
              <w:t xml:space="preserve">public class </w:t>
            </w:r>
            <w:r w:rsidRPr="00841677">
              <w:rPr>
                <w:rFonts w:ascii="Courier New" w:eastAsia="Times New Roman" w:hAnsi="Courier New" w:cs="Courier New"/>
                <w:color w:val="A9B7C6"/>
                <w:sz w:val="24"/>
                <w:szCs w:val="24"/>
                <w:lang w:eastAsia="es-AR"/>
              </w:rPr>
              <w:t>Auto {</w:t>
            </w:r>
            <w:r w:rsidRPr="00841677">
              <w:rPr>
                <w:rFonts w:ascii="Courier New" w:eastAsia="Times New Roman" w:hAnsi="Courier New" w:cs="Courier New"/>
                <w:color w:val="A9B7C6"/>
                <w:sz w:val="24"/>
                <w:szCs w:val="24"/>
                <w:lang w:eastAsia="es-AR"/>
              </w:rPr>
              <w:br/>
              <w:t xml:space="preserve">    </w:t>
            </w:r>
            <w:r w:rsidRPr="00841677">
              <w:rPr>
                <w:rFonts w:ascii="Courier New" w:eastAsia="Times New Roman" w:hAnsi="Courier New" w:cs="Courier New"/>
                <w:color w:val="CC7832"/>
                <w:sz w:val="24"/>
                <w:szCs w:val="24"/>
                <w:lang w:eastAsia="es-AR"/>
              </w:rPr>
              <w:t xml:space="preserve">private </w:t>
            </w:r>
            <w:r w:rsidRPr="00841677">
              <w:rPr>
                <w:rFonts w:ascii="Courier New" w:eastAsia="Times New Roman" w:hAnsi="Courier New" w:cs="Courier New"/>
                <w:color w:val="A9B7C6"/>
                <w:sz w:val="24"/>
                <w:szCs w:val="24"/>
                <w:lang w:eastAsia="es-AR"/>
              </w:rPr>
              <w:t xml:space="preserve">String </w:t>
            </w:r>
            <w:r w:rsidRPr="00841677">
              <w:rPr>
                <w:rFonts w:ascii="Courier New" w:eastAsia="Times New Roman" w:hAnsi="Courier New" w:cs="Courier New"/>
                <w:color w:val="9876AA"/>
                <w:sz w:val="24"/>
                <w:szCs w:val="24"/>
                <w:lang w:eastAsia="es-AR"/>
              </w:rPr>
              <w:t>patente</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private </w:t>
            </w:r>
            <w:r w:rsidRPr="00841677">
              <w:rPr>
                <w:rFonts w:ascii="Courier New" w:eastAsia="Times New Roman" w:hAnsi="Courier New" w:cs="Courier New"/>
                <w:color w:val="A9B7C6"/>
                <w:sz w:val="24"/>
                <w:szCs w:val="24"/>
                <w:lang w:eastAsia="es-AR"/>
              </w:rPr>
              <w:t xml:space="preserve">String </w:t>
            </w:r>
            <w:r w:rsidRPr="00841677">
              <w:rPr>
                <w:rFonts w:ascii="Courier New" w:eastAsia="Times New Roman" w:hAnsi="Courier New" w:cs="Courier New"/>
                <w:color w:val="9876AA"/>
                <w:sz w:val="24"/>
                <w:szCs w:val="24"/>
                <w:lang w:eastAsia="es-AR"/>
              </w:rPr>
              <w:t>marca</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private </w:t>
            </w:r>
            <w:r w:rsidRPr="00841677">
              <w:rPr>
                <w:rFonts w:ascii="Courier New" w:eastAsia="Times New Roman" w:hAnsi="Courier New" w:cs="Courier New"/>
                <w:color w:val="A9B7C6"/>
                <w:sz w:val="24"/>
                <w:szCs w:val="24"/>
                <w:lang w:eastAsia="es-AR"/>
              </w:rPr>
              <w:t xml:space="preserve">String </w:t>
            </w:r>
            <w:r w:rsidRPr="00841677">
              <w:rPr>
                <w:rFonts w:ascii="Courier New" w:eastAsia="Times New Roman" w:hAnsi="Courier New" w:cs="Courier New"/>
                <w:color w:val="9876AA"/>
                <w:sz w:val="24"/>
                <w:szCs w:val="24"/>
                <w:lang w:eastAsia="es-AR"/>
              </w:rPr>
              <w:t>modelo</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r>
            <w:r w:rsidRPr="00841677">
              <w:rPr>
                <w:rFonts w:ascii="Courier New" w:eastAsia="Times New Roman" w:hAnsi="Courier New" w:cs="Courier New"/>
                <w:color w:val="CC7832"/>
                <w:sz w:val="24"/>
                <w:szCs w:val="24"/>
                <w:lang w:eastAsia="es-AR"/>
              </w:rPr>
              <w:br/>
              <w:t xml:space="preserve">    public </w:t>
            </w:r>
            <w:r w:rsidRPr="00841677">
              <w:rPr>
                <w:rFonts w:ascii="Courier New" w:eastAsia="Times New Roman" w:hAnsi="Courier New" w:cs="Courier New"/>
                <w:color w:val="FFC66D"/>
                <w:sz w:val="24"/>
                <w:szCs w:val="24"/>
                <w:lang w:eastAsia="es-AR"/>
              </w:rPr>
              <w:t>Auto</w:t>
            </w:r>
            <w:r w:rsidRPr="00841677">
              <w:rPr>
                <w:rFonts w:ascii="Courier New" w:eastAsia="Times New Roman" w:hAnsi="Courier New" w:cs="Courier New"/>
                <w:color w:val="A9B7C6"/>
                <w:sz w:val="24"/>
                <w:szCs w:val="24"/>
                <w:lang w:eastAsia="es-AR"/>
              </w:rPr>
              <w:t>(String patente</w:t>
            </w:r>
            <w:r w:rsidRPr="00841677">
              <w:rPr>
                <w:rFonts w:ascii="Courier New" w:eastAsia="Times New Roman" w:hAnsi="Courier New" w:cs="Courier New"/>
                <w:color w:val="CC7832"/>
                <w:sz w:val="24"/>
                <w:szCs w:val="24"/>
                <w:lang w:eastAsia="es-AR"/>
              </w:rPr>
              <w:t xml:space="preserve">, </w:t>
            </w:r>
            <w:r w:rsidRPr="00841677">
              <w:rPr>
                <w:rFonts w:ascii="Courier New" w:eastAsia="Times New Roman" w:hAnsi="Courier New" w:cs="Courier New"/>
                <w:color w:val="A9B7C6"/>
                <w:sz w:val="24"/>
                <w:szCs w:val="24"/>
                <w:lang w:eastAsia="es-AR"/>
              </w:rPr>
              <w:t>String marca</w:t>
            </w:r>
            <w:r w:rsidRPr="00841677">
              <w:rPr>
                <w:rFonts w:ascii="Courier New" w:eastAsia="Times New Roman" w:hAnsi="Courier New" w:cs="Courier New"/>
                <w:color w:val="CC7832"/>
                <w:sz w:val="24"/>
                <w:szCs w:val="24"/>
                <w:lang w:eastAsia="es-AR"/>
              </w:rPr>
              <w:t xml:space="preserve">, </w:t>
            </w:r>
            <w:r w:rsidRPr="00841677">
              <w:rPr>
                <w:rFonts w:ascii="Courier New" w:eastAsia="Times New Roman" w:hAnsi="Courier New" w:cs="Courier New"/>
                <w:color w:val="A9B7C6"/>
                <w:sz w:val="24"/>
                <w:szCs w:val="24"/>
                <w:lang w:eastAsia="es-AR"/>
              </w:rPr>
              <w:t>String modelo) {</w:t>
            </w:r>
            <w:r w:rsidRPr="00841677">
              <w:rPr>
                <w:rFonts w:ascii="Courier New" w:eastAsia="Times New Roman" w:hAnsi="Courier New" w:cs="Courier New"/>
                <w:color w:val="A9B7C6"/>
                <w:sz w:val="24"/>
                <w:szCs w:val="24"/>
                <w:lang w:eastAsia="es-AR"/>
              </w:rPr>
              <w:br/>
              <w:t xml:space="preserve">        </w:t>
            </w:r>
            <w:r w:rsidRPr="00841677">
              <w:rPr>
                <w:rFonts w:ascii="Courier New" w:eastAsia="Times New Roman" w:hAnsi="Courier New" w:cs="Courier New"/>
                <w:color w:val="CC7832"/>
                <w:sz w:val="24"/>
                <w:szCs w:val="24"/>
                <w:lang w:eastAsia="es-AR"/>
              </w:rPr>
              <w:t>this</w:t>
            </w:r>
            <w:r w:rsidRPr="00841677">
              <w:rPr>
                <w:rFonts w:ascii="Courier New" w:eastAsia="Times New Roman" w:hAnsi="Courier New" w:cs="Courier New"/>
                <w:color w:val="A9B7C6"/>
                <w:sz w:val="24"/>
                <w:szCs w:val="24"/>
                <w:lang w:eastAsia="es-AR"/>
              </w:rPr>
              <w:t>.</w:t>
            </w:r>
            <w:r w:rsidRPr="00841677">
              <w:rPr>
                <w:rFonts w:ascii="Courier New" w:eastAsia="Times New Roman" w:hAnsi="Courier New" w:cs="Courier New"/>
                <w:color w:val="9876AA"/>
                <w:sz w:val="24"/>
                <w:szCs w:val="24"/>
                <w:lang w:eastAsia="es-AR"/>
              </w:rPr>
              <w:t xml:space="preserve">patente </w:t>
            </w:r>
            <w:r w:rsidRPr="00841677">
              <w:rPr>
                <w:rFonts w:ascii="Courier New" w:eastAsia="Times New Roman" w:hAnsi="Courier New" w:cs="Courier New"/>
                <w:color w:val="A9B7C6"/>
                <w:sz w:val="24"/>
                <w:szCs w:val="24"/>
                <w:lang w:eastAsia="es-AR"/>
              </w:rPr>
              <w:t>= patente</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this</w:t>
            </w:r>
            <w:r w:rsidRPr="00841677">
              <w:rPr>
                <w:rFonts w:ascii="Courier New" w:eastAsia="Times New Roman" w:hAnsi="Courier New" w:cs="Courier New"/>
                <w:color w:val="A9B7C6"/>
                <w:sz w:val="24"/>
                <w:szCs w:val="24"/>
                <w:lang w:eastAsia="es-AR"/>
              </w:rPr>
              <w:t>.</w:t>
            </w:r>
            <w:r w:rsidRPr="00841677">
              <w:rPr>
                <w:rFonts w:ascii="Courier New" w:eastAsia="Times New Roman" w:hAnsi="Courier New" w:cs="Courier New"/>
                <w:color w:val="9876AA"/>
                <w:sz w:val="24"/>
                <w:szCs w:val="24"/>
                <w:lang w:eastAsia="es-AR"/>
              </w:rPr>
              <w:t xml:space="preserve">marca </w:t>
            </w:r>
            <w:r w:rsidRPr="00841677">
              <w:rPr>
                <w:rFonts w:ascii="Courier New" w:eastAsia="Times New Roman" w:hAnsi="Courier New" w:cs="Courier New"/>
                <w:color w:val="A9B7C6"/>
                <w:sz w:val="24"/>
                <w:szCs w:val="24"/>
                <w:lang w:eastAsia="es-AR"/>
              </w:rPr>
              <w:t>= marca</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this</w:t>
            </w:r>
            <w:r w:rsidRPr="00841677">
              <w:rPr>
                <w:rFonts w:ascii="Courier New" w:eastAsia="Times New Roman" w:hAnsi="Courier New" w:cs="Courier New"/>
                <w:color w:val="A9B7C6"/>
                <w:sz w:val="24"/>
                <w:szCs w:val="24"/>
                <w:lang w:eastAsia="es-AR"/>
              </w:rPr>
              <w:t>.</w:t>
            </w:r>
            <w:r w:rsidRPr="00841677">
              <w:rPr>
                <w:rFonts w:ascii="Courier New" w:eastAsia="Times New Roman" w:hAnsi="Courier New" w:cs="Courier New"/>
                <w:color w:val="9876AA"/>
                <w:sz w:val="24"/>
                <w:szCs w:val="24"/>
                <w:lang w:eastAsia="es-AR"/>
              </w:rPr>
              <w:t xml:space="preserve">modelo </w:t>
            </w:r>
            <w:r w:rsidRPr="00841677">
              <w:rPr>
                <w:rFonts w:ascii="Courier New" w:eastAsia="Times New Roman" w:hAnsi="Courier New" w:cs="Courier New"/>
                <w:color w:val="A9B7C6"/>
                <w:sz w:val="24"/>
                <w:szCs w:val="24"/>
                <w:lang w:eastAsia="es-AR"/>
              </w:rPr>
              <w:t>= modelo</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w:t>
            </w:r>
            <w:r w:rsidRPr="00841677">
              <w:rPr>
                <w:rFonts w:ascii="Courier New" w:eastAsia="Times New Roman" w:hAnsi="Courier New" w:cs="Courier New"/>
                <w:color w:val="A9B7C6"/>
                <w:sz w:val="24"/>
                <w:szCs w:val="24"/>
                <w:lang w:eastAsia="es-AR"/>
              </w:rPr>
              <w:t>}</w:t>
            </w:r>
            <w:r w:rsidRPr="00841677">
              <w:rPr>
                <w:rFonts w:ascii="Courier New" w:eastAsia="Times New Roman" w:hAnsi="Courier New" w:cs="Courier New"/>
                <w:color w:val="A9B7C6"/>
                <w:sz w:val="24"/>
                <w:szCs w:val="24"/>
                <w:lang w:eastAsia="es-AR"/>
              </w:rPr>
              <w:br/>
            </w:r>
            <w:r w:rsidRPr="00841677">
              <w:rPr>
                <w:rFonts w:ascii="Courier New" w:eastAsia="Times New Roman" w:hAnsi="Courier New" w:cs="Courier New"/>
                <w:color w:val="A9B7C6"/>
                <w:sz w:val="24"/>
                <w:szCs w:val="24"/>
                <w:lang w:eastAsia="es-AR"/>
              </w:rPr>
              <w:br/>
              <w:t xml:space="preserve">    </w:t>
            </w:r>
            <w:r w:rsidRPr="00841677">
              <w:rPr>
                <w:rFonts w:ascii="Courier New" w:eastAsia="Times New Roman" w:hAnsi="Courier New" w:cs="Courier New"/>
                <w:color w:val="CC7832"/>
                <w:sz w:val="24"/>
                <w:szCs w:val="24"/>
                <w:lang w:eastAsia="es-AR"/>
              </w:rPr>
              <w:t xml:space="preserve">public </w:t>
            </w:r>
            <w:r w:rsidRPr="00841677">
              <w:rPr>
                <w:rFonts w:ascii="Courier New" w:eastAsia="Times New Roman" w:hAnsi="Courier New" w:cs="Courier New"/>
                <w:color w:val="A9B7C6"/>
                <w:sz w:val="24"/>
                <w:szCs w:val="24"/>
                <w:lang w:eastAsia="es-AR"/>
              </w:rPr>
              <w:t xml:space="preserve">String </w:t>
            </w:r>
            <w:r w:rsidRPr="00841677">
              <w:rPr>
                <w:rFonts w:ascii="Courier New" w:eastAsia="Times New Roman" w:hAnsi="Courier New" w:cs="Courier New"/>
                <w:color w:val="FFC66D"/>
                <w:sz w:val="24"/>
                <w:szCs w:val="24"/>
                <w:lang w:eastAsia="es-AR"/>
              </w:rPr>
              <w:t>getPatente</w:t>
            </w:r>
            <w:r w:rsidRPr="00841677">
              <w:rPr>
                <w:rFonts w:ascii="Courier New" w:eastAsia="Times New Roman" w:hAnsi="Courier New" w:cs="Courier New"/>
                <w:color w:val="A9B7C6"/>
                <w:sz w:val="24"/>
                <w:szCs w:val="24"/>
                <w:lang w:eastAsia="es-AR"/>
              </w:rPr>
              <w:t>() {</w:t>
            </w:r>
            <w:r w:rsidRPr="00841677">
              <w:rPr>
                <w:rFonts w:ascii="Courier New" w:eastAsia="Times New Roman" w:hAnsi="Courier New" w:cs="Courier New"/>
                <w:color w:val="A9B7C6"/>
                <w:sz w:val="24"/>
                <w:szCs w:val="24"/>
                <w:lang w:eastAsia="es-AR"/>
              </w:rPr>
              <w:br/>
              <w:t xml:space="preserve">        </w:t>
            </w:r>
            <w:r w:rsidRPr="00841677">
              <w:rPr>
                <w:rFonts w:ascii="Courier New" w:eastAsia="Times New Roman" w:hAnsi="Courier New" w:cs="Courier New"/>
                <w:color w:val="CC7832"/>
                <w:sz w:val="24"/>
                <w:szCs w:val="24"/>
                <w:lang w:eastAsia="es-AR"/>
              </w:rPr>
              <w:t xml:space="preserve">return </w:t>
            </w:r>
            <w:r w:rsidRPr="00841677">
              <w:rPr>
                <w:rFonts w:ascii="Courier New" w:eastAsia="Times New Roman" w:hAnsi="Courier New" w:cs="Courier New"/>
                <w:color w:val="9876AA"/>
                <w:sz w:val="24"/>
                <w:szCs w:val="24"/>
                <w:lang w:eastAsia="es-AR"/>
              </w:rPr>
              <w:t>patente</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w:t>
            </w:r>
            <w:r w:rsidRPr="00841677">
              <w:rPr>
                <w:rFonts w:ascii="Courier New" w:eastAsia="Times New Roman" w:hAnsi="Courier New" w:cs="Courier New"/>
                <w:color w:val="A9B7C6"/>
                <w:sz w:val="24"/>
                <w:szCs w:val="24"/>
                <w:lang w:eastAsia="es-AR"/>
              </w:rPr>
              <w:t>}</w:t>
            </w:r>
            <w:r w:rsidRPr="00841677">
              <w:rPr>
                <w:rFonts w:ascii="Courier New" w:eastAsia="Times New Roman" w:hAnsi="Courier New" w:cs="Courier New"/>
                <w:color w:val="A9B7C6"/>
                <w:sz w:val="24"/>
                <w:szCs w:val="24"/>
                <w:lang w:eastAsia="es-AR"/>
              </w:rPr>
              <w:br/>
              <w:t>}</w:t>
            </w:r>
          </w:p>
          <w:p w14:paraId="104C9E88" w14:textId="7F3959AD" w:rsidR="00841677" w:rsidRDefault="00841677" w:rsidP="00FB6E8E">
            <w:pPr>
              <w:jc w:val="center"/>
              <w:rPr>
                <w:sz w:val="24"/>
                <w:szCs w:val="24"/>
              </w:rPr>
            </w:pPr>
          </w:p>
        </w:tc>
      </w:tr>
      <w:tr w:rsidR="00841677" w14:paraId="5CFA48B2" w14:textId="77777777" w:rsidTr="00841677">
        <w:trPr>
          <w:gridAfter w:val="1"/>
          <w:wAfter w:w="15" w:type="dxa"/>
        </w:trPr>
        <w:tc>
          <w:tcPr>
            <w:tcW w:w="10456" w:type="dxa"/>
          </w:tcPr>
          <w:p w14:paraId="62B506E4" w14:textId="2F996894" w:rsidR="00841677" w:rsidRDefault="00841677" w:rsidP="009D1050">
            <w:pPr>
              <w:jc w:val="both"/>
              <w:rPr>
                <w:b/>
                <w:bCs/>
              </w:rPr>
            </w:pPr>
            <w:r w:rsidRPr="00841677">
              <w:rPr>
                <w:b/>
                <w:bCs/>
              </w:rPr>
              <w:lastRenderedPageBreak/>
              <w:br w:type="page"/>
            </w:r>
            <w:r w:rsidRPr="00841677">
              <w:rPr>
                <w:b/>
                <w:bCs/>
                <w:sz w:val="28"/>
                <w:szCs w:val="28"/>
              </w:rPr>
              <w:t>Segundo tenemos la clase Chofer</w:t>
            </w:r>
            <w:r>
              <w:rPr>
                <w:b/>
                <w:bCs/>
                <w:sz w:val="28"/>
                <w:szCs w:val="28"/>
              </w:rPr>
              <w:t xml:space="preserve"> en donde una de sus propiedades es el auto, indicando que “tiene un”. En este ejemplo tiene un metodo para consultar la patente del auto, la cual llama al getter de Auto.</w:t>
            </w:r>
          </w:p>
          <w:p w14:paraId="0C18B69F" w14:textId="77777777" w:rsidR="00841677" w:rsidRPr="00841677" w:rsidRDefault="00841677" w:rsidP="008416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4"/>
                <w:szCs w:val="24"/>
                <w:lang w:eastAsia="es-AR"/>
              </w:rPr>
            </w:pPr>
            <w:r w:rsidRPr="00841677">
              <w:rPr>
                <w:rFonts w:ascii="Courier New" w:eastAsia="Times New Roman" w:hAnsi="Courier New" w:cs="Courier New"/>
                <w:color w:val="CC7832"/>
                <w:sz w:val="24"/>
                <w:szCs w:val="24"/>
                <w:lang w:eastAsia="es-AR"/>
              </w:rPr>
              <w:t xml:space="preserve">package </w:t>
            </w:r>
            <w:r w:rsidRPr="00841677">
              <w:rPr>
                <w:rFonts w:ascii="Courier New" w:eastAsia="Times New Roman" w:hAnsi="Courier New" w:cs="Courier New"/>
                <w:color w:val="A9B7C6"/>
                <w:sz w:val="24"/>
                <w:szCs w:val="24"/>
                <w:lang w:eastAsia="es-AR"/>
              </w:rPr>
              <w:t>com.company</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r>
            <w:r w:rsidRPr="00841677">
              <w:rPr>
                <w:rFonts w:ascii="Courier New" w:eastAsia="Times New Roman" w:hAnsi="Courier New" w:cs="Courier New"/>
                <w:color w:val="CC7832"/>
                <w:sz w:val="24"/>
                <w:szCs w:val="24"/>
                <w:lang w:eastAsia="es-AR"/>
              </w:rPr>
              <w:br/>
              <w:t xml:space="preserve">public class </w:t>
            </w:r>
            <w:r w:rsidRPr="00841677">
              <w:rPr>
                <w:rFonts w:ascii="Courier New" w:eastAsia="Times New Roman" w:hAnsi="Courier New" w:cs="Courier New"/>
                <w:color w:val="A9B7C6"/>
                <w:sz w:val="24"/>
                <w:szCs w:val="24"/>
                <w:lang w:eastAsia="es-AR"/>
              </w:rPr>
              <w:t>Chofer {</w:t>
            </w:r>
            <w:r w:rsidRPr="00841677">
              <w:rPr>
                <w:rFonts w:ascii="Courier New" w:eastAsia="Times New Roman" w:hAnsi="Courier New" w:cs="Courier New"/>
                <w:color w:val="A9B7C6"/>
                <w:sz w:val="24"/>
                <w:szCs w:val="24"/>
                <w:lang w:eastAsia="es-AR"/>
              </w:rPr>
              <w:br/>
              <w:t xml:space="preserve">    </w:t>
            </w:r>
            <w:r w:rsidRPr="00841677">
              <w:rPr>
                <w:rFonts w:ascii="Courier New" w:eastAsia="Times New Roman" w:hAnsi="Courier New" w:cs="Courier New"/>
                <w:color w:val="CC7832"/>
                <w:sz w:val="24"/>
                <w:szCs w:val="24"/>
                <w:lang w:eastAsia="es-AR"/>
              </w:rPr>
              <w:t xml:space="preserve">private </w:t>
            </w:r>
            <w:r w:rsidRPr="00841677">
              <w:rPr>
                <w:rFonts w:ascii="Courier New" w:eastAsia="Times New Roman" w:hAnsi="Courier New" w:cs="Courier New"/>
                <w:color w:val="A9B7C6"/>
                <w:sz w:val="24"/>
                <w:szCs w:val="24"/>
                <w:lang w:eastAsia="es-AR"/>
              </w:rPr>
              <w:t xml:space="preserve">String </w:t>
            </w:r>
            <w:r w:rsidRPr="00841677">
              <w:rPr>
                <w:rFonts w:ascii="Courier New" w:eastAsia="Times New Roman" w:hAnsi="Courier New" w:cs="Courier New"/>
                <w:color w:val="9876AA"/>
                <w:sz w:val="24"/>
                <w:szCs w:val="24"/>
                <w:lang w:eastAsia="es-AR"/>
              </w:rPr>
              <w:t>nombre</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private </w:t>
            </w:r>
            <w:r w:rsidRPr="00841677">
              <w:rPr>
                <w:rFonts w:ascii="Courier New" w:eastAsia="Times New Roman" w:hAnsi="Courier New" w:cs="Courier New"/>
                <w:color w:val="A9B7C6"/>
                <w:sz w:val="24"/>
                <w:szCs w:val="24"/>
                <w:lang w:eastAsia="es-AR"/>
              </w:rPr>
              <w:t xml:space="preserve">String </w:t>
            </w:r>
            <w:r w:rsidRPr="00841677">
              <w:rPr>
                <w:rFonts w:ascii="Courier New" w:eastAsia="Times New Roman" w:hAnsi="Courier New" w:cs="Courier New"/>
                <w:color w:val="9876AA"/>
                <w:sz w:val="24"/>
                <w:szCs w:val="24"/>
                <w:lang w:eastAsia="es-AR"/>
              </w:rPr>
              <w:t>apellido</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private </w:t>
            </w:r>
            <w:r w:rsidRPr="00841677">
              <w:rPr>
                <w:rFonts w:ascii="Courier New" w:eastAsia="Times New Roman" w:hAnsi="Courier New" w:cs="Courier New"/>
                <w:color w:val="A9B7C6"/>
                <w:sz w:val="24"/>
                <w:szCs w:val="24"/>
                <w:lang w:eastAsia="es-AR"/>
              </w:rPr>
              <w:t xml:space="preserve">Auto </w:t>
            </w:r>
            <w:r w:rsidRPr="00841677">
              <w:rPr>
                <w:rFonts w:ascii="Courier New" w:eastAsia="Times New Roman" w:hAnsi="Courier New" w:cs="Courier New"/>
                <w:color w:val="9876AA"/>
                <w:sz w:val="24"/>
                <w:szCs w:val="24"/>
                <w:lang w:eastAsia="es-AR"/>
              </w:rPr>
              <w:t>auto</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r>
            <w:r w:rsidRPr="00841677">
              <w:rPr>
                <w:rFonts w:ascii="Courier New" w:eastAsia="Times New Roman" w:hAnsi="Courier New" w:cs="Courier New"/>
                <w:color w:val="CC7832"/>
                <w:sz w:val="24"/>
                <w:szCs w:val="24"/>
                <w:lang w:eastAsia="es-AR"/>
              </w:rPr>
              <w:br/>
              <w:t xml:space="preserve">    public </w:t>
            </w:r>
            <w:r w:rsidRPr="00841677">
              <w:rPr>
                <w:rFonts w:ascii="Courier New" w:eastAsia="Times New Roman" w:hAnsi="Courier New" w:cs="Courier New"/>
                <w:color w:val="FFC66D"/>
                <w:sz w:val="24"/>
                <w:szCs w:val="24"/>
                <w:lang w:eastAsia="es-AR"/>
              </w:rPr>
              <w:t>Chofer</w:t>
            </w:r>
            <w:r w:rsidRPr="00841677">
              <w:rPr>
                <w:rFonts w:ascii="Courier New" w:eastAsia="Times New Roman" w:hAnsi="Courier New" w:cs="Courier New"/>
                <w:color w:val="A9B7C6"/>
                <w:sz w:val="24"/>
                <w:szCs w:val="24"/>
                <w:lang w:eastAsia="es-AR"/>
              </w:rPr>
              <w:t>(String nombre</w:t>
            </w:r>
            <w:r w:rsidRPr="00841677">
              <w:rPr>
                <w:rFonts w:ascii="Courier New" w:eastAsia="Times New Roman" w:hAnsi="Courier New" w:cs="Courier New"/>
                <w:color w:val="CC7832"/>
                <w:sz w:val="24"/>
                <w:szCs w:val="24"/>
                <w:lang w:eastAsia="es-AR"/>
              </w:rPr>
              <w:t xml:space="preserve">, </w:t>
            </w:r>
            <w:r w:rsidRPr="00841677">
              <w:rPr>
                <w:rFonts w:ascii="Courier New" w:eastAsia="Times New Roman" w:hAnsi="Courier New" w:cs="Courier New"/>
                <w:color w:val="A9B7C6"/>
                <w:sz w:val="24"/>
                <w:szCs w:val="24"/>
                <w:lang w:eastAsia="es-AR"/>
              </w:rPr>
              <w:t>String apellido</w:t>
            </w:r>
            <w:r w:rsidRPr="00841677">
              <w:rPr>
                <w:rFonts w:ascii="Courier New" w:eastAsia="Times New Roman" w:hAnsi="Courier New" w:cs="Courier New"/>
                <w:color w:val="CC7832"/>
                <w:sz w:val="24"/>
                <w:szCs w:val="24"/>
                <w:lang w:eastAsia="es-AR"/>
              </w:rPr>
              <w:t xml:space="preserve">, </w:t>
            </w:r>
            <w:r w:rsidRPr="00841677">
              <w:rPr>
                <w:rFonts w:ascii="Courier New" w:eastAsia="Times New Roman" w:hAnsi="Courier New" w:cs="Courier New"/>
                <w:color w:val="A9B7C6"/>
                <w:sz w:val="24"/>
                <w:szCs w:val="24"/>
                <w:lang w:eastAsia="es-AR"/>
              </w:rPr>
              <w:t>Auto auto) {</w:t>
            </w:r>
            <w:r w:rsidRPr="00841677">
              <w:rPr>
                <w:rFonts w:ascii="Courier New" w:eastAsia="Times New Roman" w:hAnsi="Courier New" w:cs="Courier New"/>
                <w:color w:val="A9B7C6"/>
                <w:sz w:val="24"/>
                <w:szCs w:val="24"/>
                <w:lang w:eastAsia="es-AR"/>
              </w:rPr>
              <w:br/>
              <w:t xml:space="preserve">        </w:t>
            </w:r>
            <w:r w:rsidRPr="00841677">
              <w:rPr>
                <w:rFonts w:ascii="Courier New" w:eastAsia="Times New Roman" w:hAnsi="Courier New" w:cs="Courier New"/>
                <w:color w:val="CC7832"/>
                <w:sz w:val="24"/>
                <w:szCs w:val="24"/>
                <w:lang w:eastAsia="es-AR"/>
              </w:rPr>
              <w:t>this</w:t>
            </w:r>
            <w:r w:rsidRPr="00841677">
              <w:rPr>
                <w:rFonts w:ascii="Courier New" w:eastAsia="Times New Roman" w:hAnsi="Courier New" w:cs="Courier New"/>
                <w:color w:val="A9B7C6"/>
                <w:sz w:val="24"/>
                <w:szCs w:val="24"/>
                <w:lang w:eastAsia="es-AR"/>
              </w:rPr>
              <w:t>.</w:t>
            </w:r>
            <w:r w:rsidRPr="00841677">
              <w:rPr>
                <w:rFonts w:ascii="Courier New" w:eastAsia="Times New Roman" w:hAnsi="Courier New" w:cs="Courier New"/>
                <w:color w:val="9876AA"/>
                <w:sz w:val="24"/>
                <w:szCs w:val="24"/>
                <w:lang w:eastAsia="es-AR"/>
              </w:rPr>
              <w:t xml:space="preserve">nombre </w:t>
            </w:r>
            <w:r w:rsidRPr="00841677">
              <w:rPr>
                <w:rFonts w:ascii="Courier New" w:eastAsia="Times New Roman" w:hAnsi="Courier New" w:cs="Courier New"/>
                <w:color w:val="A9B7C6"/>
                <w:sz w:val="24"/>
                <w:szCs w:val="24"/>
                <w:lang w:eastAsia="es-AR"/>
              </w:rPr>
              <w:t>= nombre</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this</w:t>
            </w:r>
            <w:r w:rsidRPr="00841677">
              <w:rPr>
                <w:rFonts w:ascii="Courier New" w:eastAsia="Times New Roman" w:hAnsi="Courier New" w:cs="Courier New"/>
                <w:color w:val="A9B7C6"/>
                <w:sz w:val="24"/>
                <w:szCs w:val="24"/>
                <w:lang w:eastAsia="es-AR"/>
              </w:rPr>
              <w:t>.</w:t>
            </w:r>
            <w:r w:rsidRPr="00841677">
              <w:rPr>
                <w:rFonts w:ascii="Courier New" w:eastAsia="Times New Roman" w:hAnsi="Courier New" w:cs="Courier New"/>
                <w:color w:val="9876AA"/>
                <w:sz w:val="24"/>
                <w:szCs w:val="24"/>
                <w:lang w:eastAsia="es-AR"/>
              </w:rPr>
              <w:t xml:space="preserve">apellido </w:t>
            </w:r>
            <w:r w:rsidRPr="00841677">
              <w:rPr>
                <w:rFonts w:ascii="Courier New" w:eastAsia="Times New Roman" w:hAnsi="Courier New" w:cs="Courier New"/>
                <w:color w:val="A9B7C6"/>
                <w:sz w:val="24"/>
                <w:szCs w:val="24"/>
                <w:lang w:eastAsia="es-AR"/>
              </w:rPr>
              <w:t>= apellido</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this</w:t>
            </w:r>
            <w:r w:rsidRPr="00841677">
              <w:rPr>
                <w:rFonts w:ascii="Courier New" w:eastAsia="Times New Roman" w:hAnsi="Courier New" w:cs="Courier New"/>
                <w:color w:val="A9B7C6"/>
                <w:sz w:val="24"/>
                <w:szCs w:val="24"/>
                <w:lang w:eastAsia="es-AR"/>
              </w:rPr>
              <w:t>.</w:t>
            </w:r>
            <w:r w:rsidRPr="00841677">
              <w:rPr>
                <w:rFonts w:ascii="Courier New" w:eastAsia="Times New Roman" w:hAnsi="Courier New" w:cs="Courier New"/>
                <w:color w:val="9876AA"/>
                <w:sz w:val="24"/>
                <w:szCs w:val="24"/>
                <w:lang w:eastAsia="es-AR"/>
              </w:rPr>
              <w:t xml:space="preserve">auto </w:t>
            </w:r>
            <w:r w:rsidRPr="00841677">
              <w:rPr>
                <w:rFonts w:ascii="Courier New" w:eastAsia="Times New Roman" w:hAnsi="Courier New" w:cs="Courier New"/>
                <w:color w:val="A9B7C6"/>
                <w:sz w:val="24"/>
                <w:szCs w:val="24"/>
                <w:lang w:eastAsia="es-AR"/>
              </w:rPr>
              <w:t>= auto</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w:t>
            </w:r>
            <w:r w:rsidRPr="00841677">
              <w:rPr>
                <w:rFonts w:ascii="Courier New" w:eastAsia="Times New Roman" w:hAnsi="Courier New" w:cs="Courier New"/>
                <w:color w:val="A9B7C6"/>
                <w:sz w:val="24"/>
                <w:szCs w:val="24"/>
                <w:lang w:eastAsia="es-AR"/>
              </w:rPr>
              <w:t>}</w:t>
            </w:r>
            <w:r w:rsidRPr="00841677">
              <w:rPr>
                <w:rFonts w:ascii="Courier New" w:eastAsia="Times New Roman" w:hAnsi="Courier New" w:cs="Courier New"/>
                <w:color w:val="A9B7C6"/>
                <w:sz w:val="24"/>
                <w:szCs w:val="24"/>
                <w:lang w:eastAsia="es-AR"/>
              </w:rPr>
              <w:br/>
              <w:t xml:space="preserve">    </w:t>
            </w:r>
            <w:r w:rsidRPr="00841677">
              <w:rPr>
                <w:rFonts w:ascii="Courier New" w:eastAsia="Times New Roman" w:hAnsi="Courier New" w:cs="Courier New"/>
                <w:color w:val="CC7832"/>
                <w:sz w:val="24"/>
                <w:szCs w:val="24"/>
                <w:lang w:eastAsia="es-AR"/>
              </w:rPr>
              <w:t xml:space="preserve">public </w:t>
            </w:r>
            <w:r w:rsidRPr="00841677">
              <w:rPr>
                <w:rFonts w:ascii="Courier New" w:eastAsia="Times New Roman" w:hAnsi="Courier New" w:cs="Courier New"/>
                <w:color w:val="A9B7C6"/>
                <w:sz w:val="24"/>
                <w:szCs w:val="24"/>
                <w:lang w:eastAsia="es-AR"/>
              </w:rPr>
              <w:t xml:space="preserve">String </w:t>
            </w:r>
            <w:r w:rsidRPr="00841677">
              <w:rPr>
                <w:rFonts w:ascii="Courier New" w:eastAsia="Times New Roman" w:hAnsi="Courier New" w:cs="Courier New"/>
                <w:color w:val="FFC66D"/>
                <w:sz w:val="24"/>
                <w:szCs w:val="24"/>
                <w:lang w:eastAsia="es-AR"/>
              </w:rPr>
              <w:t>verPatente</w:t>
            </w:r>
            <w:r w:rsidRPr="00841677">
              <w:rPr>
                <w:rFonts w:ascii="Courier New" w:eastAsia="Times New Roman" w:hAnsi="Courier New" w:cs="Courier New"/>
                <w:color w:val="A9B7C6"/>
                <w:sz w:val="24"/>
                <w:szCs w:val="24"/>
                <w:lang w:eastAsia="es-AR"/>
              </w:rPr>
              <w:t>(){</w:t>
            </w:r>
            <w:r w:rsidRPr="00841677">
              <w:rPr>
                <w:rFonts w:ascii="Courier New" w:eastAsia="Times New Roman" w:hAnsi="Courier New" w:cs="Courier New"/>
                <w:color w:val="A9B7C6"/>
                <w:sz w:val="24"/>
                <w:szCs w:val="24"/>
                <w:lang w:eastAsia="es-AR"/>
              </w:rPr>
              <w:br/>
              <w:t xml:space="preserve">        </w:t>
            </w:r>
            <w:r w:rsidRPr="00841677">
              <w:rPr>
                <w:rFonts w:ascii="Courier New" w:eastAsia="Times New Roman" w:hAnsi="Courier New" w:cs="Courier New"/>
                <w:color w:val="CC7832"/>
                <w:sz w:val="24"/>
                <w:szCs w:val="24"/>
                <w:lang w:eastAsia="es-AR"/>
              </w:rPr>
              <w:t xml:space="preserve">return </w:t>
            </w:r>
            <w:r w:rsidRPr="00841677">
              <w:rPr>
                <w:rFonts w:ascii="Courier New" w:eastAsia="Times New Roman" w:hAnsi="Courier New" w:cs="Courier New"/>
                <w:color w:val="9876AA"/>
                <w:sz w:val="24"/>
                <w:szCs w:val="24"/>
                <w:lang w:eastAsia="es-AR"/>
              </w:rPr>
              <w:t>auto</w:t>
            </w:r>
            <w:r w:rsidRPr="00841677">
              <w:rPr>
                <w:rFonts w:ascii="Courier New" w:eastAsia="Times New Roman" w:hAnsi="Courier New" w:cs="Courier New"/>
                <w:color w:val="A9B7C6"/>
                <w:sz w:val="24"/>
                <w:szCs w:val="24"/>
                <w:lang w:eastAsia="es-AR"/>
              </w:rPr>
              <w:t>.getPatente()</w:t>
            </w:r>
            <w:r w:rsidRPr="00841677">
              <w:rPr>
                <w:rFonts w:ascii="Courier New" w:eastAsia="Times New Roman" w:hAnsi="Courier New" w:cs="Courier New"/>
                <w:color w:val="CC7832"/>
                <w:sz w:val="24"/>
                <w:szCs w:val="24"/>
                <w:lang w:eastAsia="es-AR"/>
              </w:rPr>
              <w:t>;</w:t>
            </w:r>
            <w:r w:rsidRPr="00841677">
              <w:rPr>
                <w:rFonts w:ascii="Courier New" w:eastAsia="Times New Roman" w:hAnsi="Courier New" w:cs="Courier New"/>
                <w:color w:val="CC7832"/>
                <w:sz w:val="24"/>
                <w:szCs w:val="24"/>
                <w:lang w:eastAsia="es-AR"/>
              </w:rPr>
              <w:br/>
              <w:t xml:space="preserve">    </w:t>
            </w:r>
            <w:r w:rsidRPr="00841677">
              <w:rPr>
                <w:rFonts w:ascii="Courier New" w:eastAsia="Times New Roman" w:hAnsi="Courier New" w:cs="Courier New"/>
                <w:color w:val="A9B7C6"/>
                <w:sz w:val="24"/>
                <w:szCs w:val="24"/>
                <w:lang w:eastAsia="es-AR"/>
              </w:rPr>
              <w:t>}</w:t>
            </w:r>
            <w:r w:rsidRPr="00841677">
              <w:rPr>
                <w:rFonts w:ascii="Courier New" w:eastAsia="Times New Roman" w:hAnsi="Courier New" w:cs="Courier New"/>
                <w:color w:val="A9B7C6"/>
                <w:sz w:val="24"/>
                <w:szCs w:val="24"/>
                <w:lang w:eastAsia="es-AR"/>
              </w:rPr>
              <w:br/>
              <w:t>}</w:t>
            </w:r>
          </w:p>
          <w:p w14:paraId="1EF5F665" w14:textId="105D3488" w:rsidR="00841677" w:rsidRPr="00841677" w:rsidRDefault="00841677" w:rsidP="00FB6E8E">
            <w:pPr>
              <w:jc w:val="center"/>
              <w:rPr>
                <w:b/>
                <w:bCs/>
                <w:sz w:val="24"/>
                <w:szCs w:val="24"/>
              </w:rPr>
            </w:pPr>
          </w:p>
        </w:tc>
      </w:tr>
      <w:tr w:rsidR="00841677" w14:paraId="593D97AD" w14:textId="77777777" w:rsidTr="00841677">
        <w:trPr>
          <w:gridAfter w:val="1"/>
          <w:wAfter w:w="15" w:type="dxa"/>
        </w:trPr>
        <w:tc>
          <w:tcPr>
            <w:tcW w:w="10456" w:type="dxa"/>
          </w:tcPr>
          <w:p w14:paraId="030658AA" w14:textId="55EC718D" w:rsidR="00841677" w:rsidRPr="009D1050" w:rsidRDefault="00841677" w:rsidP="009D1050">
            <w:pPr>
              <w:jc w:val="both"/>
              <w:rPr>
                <w:b/>
                <w:bCs/>
                <w:sz w:val="28"/>
                <w:szCs w:val="28"/>
              </w:rPr>
            </w:pPr>
            <w:r w:rsidRPr="009D1050">
              <w:rPr>
                <w:b/>
                <w:bCs/>
                <w:sz w:val="28"/>
                <w:szCs w:val="28"/>
              </w:rPr>
              <w:t xml:space="preserve">Tercero tenemos el main, donde construimos un chofer, indicando sus parametros. </w:t>
            </w:r>
            <w:r w:rsidR="009D1050" w:rsidRPr="009D1050">
              <w:rPr>
                <w:b/>
                <w:bCs/>
                <w:sz w:val="28"/>
                <w:szCs w:val="28"/>
              </w:rPr>
              <w:t>Tambien construimos el nuevo auto dentro de los parametros de chofer.</w:t>
            </w:r>
          </w:p>
          <w:p w14:paraId="568763A6" w14:textId="4AF4E246" w:rsidR="009D1050" w:rsidRDefault="009D1050" w:rsidP="009D1050">
            <w:pPr>
              <w:jc w:val="both"/>
              <w:rPr>
                <w:sz w:val="24"/>
                <w:szCs w:val="24"/>
              </w:rPr>
            </w:pPr>
            <w:r w:rsidRPr="009D1050">
              <w:rPr>
                <w:b/>
                <w:bCs/>
                <w:sz w:val="28"/>
                <w:szCs w:val="28"/>
              </w:rPr>
              <w:t>Por ultimo usamos el metodo propio de Chofer para consultar la patente del auto mediante el getter correspondiente.</w:t>
            </w:r>
          </w:p>
          <w:p w14:paraId="013F4086" w14:textId="77777777" w:rsidR="009D1050" w:rsidRPr="009D1050" w:rsidRDefault="009D1050" w:rsidP="009D10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s-AR"/>
              </w:rPr>
            </w:pPr>
            <w:r w:rsidRPr="009D1050">
              <w:rPr>
                <w:rFonts w:ascii="Courier New" w:eastAsia="Times New Roman" w:hAnsi="Courier New" w:cs="Courier New"/>
                <w:color w:val="CC7832"/>
                <w:sz w:val="20"/>
                <w:szCs w:val="20"/>
                <w:lang w:eastAsia="es-AR"/>
              </w:rPr>
              <w:t xml:space="preserve">package </w:t>
            </w:r>
            <w:r w:rsidRPr="009D1050">
              <w:rPr>
                <w:rFonts w:ascii="Courier New" w:eastAsia="Times New Roman" w:hAnsi="Courier New" w:cs="Courier New"/>
                <w:color w:val="A9B7C6"/>
                <w:sz w:val="20"/>
                <w:szCs w:val="20"/>
                <w:lang w:eastAsia="es-AR"/>
              </w:rPr>
              <w:t>com.company</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r>
            <w:r w:rsidRPr="009D1050">
              <w:rPr>
                <w:rFonts w:ascii="Courier New" w:eastAsia="Times New Roman" w:hAnsi="Courier New" w:cs="Courier New"/>
                <w:color w:val="CC7832"/>
                <w:sz w:val="20"/>
                <w:szCs w:val="20"/>
                <w:lang w:eastAsia="es-AR"/>
              </w:rPr>
              <w:br/>
              <w:t xml:space="preserve">public class </w:t>
            </w:r>
            <w:r w:rsidRPr="009D1050">
              <w:rPr>
                <w:rFonts w:ascii="Courier New" w:eastAsia="Times New Roman" w:hAnsi="Courier New" w:cs="Courier New"/>
                <w:color w:val="A9B7C6"/>
                <w:sz w:val="20"/>
                <w:szCs w:val="20"/>
                <w:lang w:eastAsia="es-AR"/>
              </w:rPr>
              <w:t>Main {</w:t>
            </w:r>
            <w:r w:rsidRPr="009D1050">
              <w:rPr>
                <w:rFonts w:ascii="Courier New" w:eastAsia="Times New Roman" w:hAnsi="Courier New" w:cs="Courier New"/>
                <w:color w:val="A9B7C6"/>
                <w:sz w:val="20"/>
                <w:szCs w:val="20"/>
                <w:lang w:eastAsia="es-AR"/>
              </w:rPr>
              <w:br/>
              <w:t xml:space="preserve">    </w:t>
            </w:r>
            <w:r w:rsidRPr="009D1050">
              <w:rPr>
                <w:rFonts w:ascii="Courier New" w:eastAsia="Times New Roman" w:hAnsi="Courier New" w:cs="Courier New"/>
                <w:color w:val="CC7832"/>
                <w:sz w:val="20"/>
                <w:szCs w:val="20"/>
                <w:lang w:eastAsia="es-AR"/>
              </w:rPr>
              <w:t xml:space="preserve">public static void </w:t>
            </w:r>
            <w:r w:rsidRPr="009D1050">
              <w:rPr>
                <w:rFonts w:ascii="Courier New" w:eastAsia="Times New Roman" w:hAnsi="Courier New" w:cs="Courier New"/>
                <w:color w:val="FFC66D"/>
                <w:sz w:val="20"/>
                <w:szCs w:val="20"/>
                <w:lang w:eastAsia="es-AR"/>
              </w:rPr>
              <w:t>main</w:t>
            </w:r>
            <w:r w:rsidRPr="009D1050">
              <w:rPr>
                <w:rFonts w:ascii="Courier New" w:eastAsia="Times New Roman" w:hAnsi="Courier New" w:cs="Courier New"/>
                <w:color w:val="A9B7C6"/>
                <w:sz w:val="20"/>
                <w:szCs w:val="20"/>
                <w:lang w:eastAsia="es-AR"/>
              </w:rPr>
              <w:t>(String[] args) {</w:t>
            </w:r>
            <w:r w:rsidRPr="009D1050">
              <w:rPr>
                <w:rFonts w:ascii="Courier New" w:eastAsia="Times New Roman" w:hAnsi="Courier New" w:cs="Courier New"/>
                <w:color w:val="A9B7C6"/>
                <w:sz w:val="20"/>
                <w:szCs w:val="20"/>
                <w:lang w:eastAsia="es-AR"/>
              </w:rPr>
              <w:br/>
              <w:t xml:space="preserve">        Chofer chofer</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t xml:space="preserve">        </w:t>
            </w:r>
            <w:r w:rsidRPr="009D1050">
              <w:rPr>
                <w:rFonts w:ascii="Courier New" w:eastAsia="Times New Roman" w:hAnsi="Courier New" w:cs="Courier New"/>
                <w:color w:val="A9B7C6"/>
                <w:sz w:val="20"/>
                <w:szCs w:val="20"/>
                <w:lang w:eastAsia="es-AR"/>
              </w:rPr>
              <w:t>chofer =</w:t>
            </w:r>
            <w:r w:rsidRPr="009D1050">
              <w:rPr>
                <w:rFonts w:ascii="Courier New" w:eastAsia="Times New Roman" w:hAnsi="Courier New" w:cs="Courier New"/>
                <w:color w:val="CC7832"/>
                <w:sz w:val="20"/>
                <w:szCs w:val="20"/>
                <w:lang w:eastAsia="es-AR"/>
              </w:rPr>
              <w:t xml:space="preserve">new </w:t>
            </w:r>
            <w:r w:rsidRPr="009D1050">
              <w:rPr>
                <w:rFonts w:ascii="Courier New" w:eastAsia="Times New Roman" w:hAnsi="Courier New" w:cs="Courier New"/>
                <w:color w:val="A9B7C6"/>
                <w:sz w:val="20"/>
                <w:szCs w:val="20"/>
                <w:lang w:eastAsia="es-AR"/>
              </w:rPr>
              <w:t>Chofer(</w:t>
            </w:r>
            <w:r w:rsidRPr="009D1050">
              <w:rPr>
                <w:rFonts w:ascii="Courier New" w:eastAsia="Times New Roman" w:hAnsi="Courier New" w:cs="Courier New"/>
                <w:color w:val="6A8759"/>
                <w:sz w:val="20"/>
                <w:szCs w:val="20"/>
                <w:lang w:eastAsia="es-AR"/>
              </w:rPr>
              <w:t>"Pablo"</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6A8759"/>
                <w:sz w:val="20"/>
                <w:szCs w:val="20"/>
                <w:lang w:eastAsia="es-AR"/>
              </w:rPr>
              <w:t>"Cristaldo"</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t xml:space="preserve">                new </w:t>
            </w:r>
            <w:r w:rsidRPr="009D1050">
              <w:rPr>
                <w:rFonts w:ascii="Courier New" w:eastAsia="Times New Roman" w:hAnsi="Courier New" w:cs="Courier New"/>
                <w:color w:val="A9B7C6"/>
                <w:sz w:val="20"/>
                <w:szCs w:val="20"/>
                <w:lang w:eastAsia="es-AR"/>
              </w:rPr>
              <w:t>Auto(</w:t>
            </w:r>
            <w:r w:rsidRPr="009D1050">
              <w:rPr>
                <w:rFonts w:ascii="Courier New" w:eastAsia="Times New Roman" w:hAnsi="Courier New" w:cs="Courier New"/>
                <w:color w:val="6A8759"/>
                <w:sz w:val="20"/>
                <w:szCs w:val="20"/>
                <w:lang w:eastAsia="es-AR"/>
              </w:rPr>
              <w:t>"VMX777"</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6A8759"/>
                <w:sz w:val="20"/>
                <w:szCs w:val="20"/>
                <w:lang w:eastAsia="es-AR"/>
              </w:rPr>
              <w:t>"Ford"</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6A8759"/>
                <w:sz w:val="20"/>
                <w:szCs w:val="20"/>
                <w:lang w:eastAsia="es-AR"/>
              </w:rPr>
              <w:t>"Mondeo"</w:t>
            </w:r>
            <w:r w:rsidRPr="009D1050">
              <w:rPr>
                <w:rFonts w:ascii="Courier New" w:eastAsia="Times New Roman" w:hAnsi="Courier New" w:cs="Courier New"/>
                <w:color w:val="A9B7C6"/>
                <w:sz w:val="20"/>
                <w:szCs w:val="20"/>
                <w:lang w:eastAsia="es-AR"/>
              </w:rPr>
              <w:t>))</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t xml:space="preserve">        </w:t>
            </w:r>
            <w:r w:rsidRPr="009D1050">
              <w:rPr>
                <w:rFonts w:ascii="Courier New" w:eastAsia="Times New Roman" w:hAnsi="Courier New" w:cs="Courier New"/>
                <w:color w:val="A9B7C6"/>
                <w:sz w:val="20"/>
                <w:szCs w:val="20"/>
                <w:lang w:eastAsia="es-AR"/>
              </w:rPr>
              <w:t>System.</w:t>
            </w:r>
            <w:r w:rsidRPr="009D1050">
              <w:rPr>
                <w:rFonts w:ascii="Courier New" w:eastAsia="Times New Roman" w:hAnsi="Courier New" w:cs="Courier New"/>
                <w:i/>
                <w:iCs/>
                <w:color w:val="9876AA"/>
                <w:sz w:val="20"/>
                <w:szCs w:val="20"/>
                <w:lang w:eastAsia="es-AR"/>
              </w:rPr>
              <w:t>out</w:t>
            </w:r>
            <w:r w:rsidRPr="009D1050">
              <w:rPr>
                <w:rFonts w:ascii="Courier New" w:eastAsia="Times New Roman" w:hAnsi="Courier New" w:cs="Courier New"/>
                <w:color w:val="A9B7C6"/>
                <w:sz w:val="20"/>
                <w:szCs w:val="20"/>
                <w:lang w:eastAsia="es-AR"/>
              </w:rPr>
              <w:t>.println(chofer.verPatente())</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t xml:space="preserve">    </w:t>
            </w:r>
            <w:r w:rsidRPr="009D1050">
              <w:rPr>
                <w:rFonts w:ascii="Courier New" w:eastAsia="Times New Roman" w:hAnsi="Courier New" w:cs="Courier New"/>
                <w:color w:val="A9B7C6"/>
                <w:sz w:val="20"/>
                <w:szCs w:val="20"/>
                <w:lang w:eastAsia="es-AR"/>
              </w:rPr>
              <w:t>}</w:t>
            </w:r>
            <w:r w:rsidRPr="009D1050">
              <w:rPr>
                <w:rFonts w:ascii="Courier New" w:eastAsia="Times New Roman" w:hAnsi="Courier New" w:cs="Courier New"/>
                <w:color w:val="A9B7C6"/>
                <w:sz w:val="20"/>
                <w:szCs w:val="20"/>
                <w:lang w:eastAsia="es-AR"/>
              </w:rPr>
              <w:br/>
              <w:t>}</w:t>
            </w:r>
          </w:p>
          <w:p w14:paraId="08C3C3DD" w14:textId="258410DB" w:rsidR="009D1050" w:rsidRDefault="009D1050" w:rsidP="00FB6E8E">
            <w:pPr>
              <w:jc w:val="center"/>
              <w:rPr>
                <w:sz w:val="24"/>
                <w:szCs w:val="24"/>
              </w:rPr>
            </w:pPr>
          </w:p>
        </w:tc>
      </w:tr>
      <w:tr w:rsidR="009D1050" w14:paraId="7C0B0240" w14:textId="77777777" w:rsidTr="00841677">
        <w:trPr>
          <w:gridAfter w:val="1"/>
          <w:wAfter w:w="15" w:type="dxa"/>
        </w:trPr>
        <w:tc>
          <w:tcPr>
            <w:tcW w:w="10456" w:type="dxa"/>
          </w:tcPr>
          <w:p w14:paraId="78F7D789" w14:textId="2ED433DA" w:rsidR="009D1050" w:rsidRDefault="009D1050" w:rsidP="009D1050">
            <w:pPr>
              <w:jc w:val="both"/>
              <w:rPr>
                <w:b/>
                <w:bCs/>
                <w:sz w:val="28"/>
                <w:szCs w:val="28"/>
              </w:rPr>
            </w:pPr>
            <w:r>
              <w:rPr>
                <w:b/>
                <w:bCs/>
                <w:sz w:val="28"/>
                <w:szCs w:val="28"/>
              </w:rPr>
              <w:t>Por ultimo, en el constructor del objeto podemos instanciarlo como en este caso de motor, ya que de querer instanciarlo sin definirlo podria generar algun tipo de error, de esta forma se instancia aunque no este definido.</w:t>
            </w:r>
          </w:p>
          <w:p w14:paraId="1825C533" w14:textId="7373648E" w:rsidR="009D1050" w:rsidRPr="00DA202C" w:rsidRDefault="009D1050" w:rsidP="00DA20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s-AR"/>
              </w:rPr>
            </w:pPr>
            <w:r w:rsidRPr="009D1050">
              <w:rPr>
                <w:rFonts w:ascii="Courier New" w:eastAsia="Times New Roman" w:hAnsi="Courier New" w:cs="Courier New"/>
                <w:color w:val="CC7832"/>
                <w:sz w:val="20"/>
                <w:szCs w:val="20"/>
                <w:lang w:eastAsia="es-AR"/>
              </w:rPr>
              <w:t xml:space="preserve">package </w:t>
            </w:r>
            <w:r w:rsidRPr="009D1050">
              <w:rPr>
                <w:rFonts w:ascii="Courier New" w:eastAsia="Times New Roman" w:hAnsi="Courier New" w:cs="Courier New"/>
                <w:color w:val="A9B7C6"/>
                <w:sz w:val="20"/>
                <w:szCs w:val="20"/>
                <w:lang w:eastAsia="es-AR"/>
              </w:rPr>
              <w:t>com.company</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r>
            <w:r w:rsidRPr="009D1050">
              <w:rPr>
                <w:rFonts w:ascii="Courier New" w:eastAsia="Times New Roman" w:hAnsi="Courier New" w:cs="Courier New"/>
                <w:color w:val="CC7832"/>
                <w:sz w:val="20"/>
                <w:szCs w:val="20"/>
                <w:lang w:eastAsia="es-AR"/>
              </w:rPr>
              <w:br/>
              <w:t xml:space="preserve">public class </w:t>
            </w:r>
            <w:r w:rsidRPr="009D1050">
              <w:rPr>
                <w:rFonts w:ascii="Courier New" w:eastAsia="Times New Roman" w:hAnsi="Courier New" w:cs="Courier New"/>
                <w:color w:val="A9B7C6"/>
                <w:sz w:val="20"/>
                <w:szCs w:val="20"/>
                <w:lang w:eastAsia="es-AR"/>
              </w:rPr>
              <w:t>Auto {</w:t>
            </w:r>
            <w:r w:rsidRPr="009D1050">
              <w:rPr>
                <w:rFonts w:ascii="Courier New" w:eastAsia="Times New Roman" w:hAnsi="Courier New" w:cs="Courier New"/>
                <w:color w:val="A9B7C6"/>
                <w:sz w:val="20"/>
                <w:szCs w:val="20"/>
                <w:lang w:eastAsia="es-AR"/>
              </w:rPr>
              <w:br/>
              <w:t xml:space="preserve">    </w:t>
            </w:r>
            <w:r w:rsidRPr="009D1050">
              <w:rPr>
                <w:rFonts w:ascii="Courier New" w:eastAsia="Times New Roman" w:hAnsi="Courier New" w:cs="Courier New"/>
                <w:color w:val="CC7832"/>
                <w:sz w:val="20"/>
                <w:szCs w:val="20"/>
                <w:lang w:eastAsia="es-AR"/>
              </w:rPr>
              <w:t xml:space="preserve">private </w:t>
            </w:r>
            <w:r w:rsidRPr="009D1050">
              <w:rPr>
                <w:rFonts w:ascii="Courier New" w:eastAsia="Times New Roman" w:hAnsi="Courier New" w:cs="Courier New"/>
                <w:color w:val="A9B7C6"/>
                <w:sz w:val="20"/>
                <w:szCs w:val="20"/>
                <w:lang w:eastAsia="es-AR"/>
              </w:rPr>
              <w:t xml:space="preserve">String </w:t>
            </w:r>
            <w:r w:rsidRPr="009D1050">
              <w:rPr>
                <w:rFonts w:ascii="Courier New" w:eastAsia="Times New Roman" w:hAnsi="Courier New" w:cs="Courier New"/>
                <w:color w:val="9876AA"/>
                <w:sz w:val="20"/>
                <w:szCs w:val="20"/>
                <w:lang w:eastAsia="es-AR"/>
              </w:rPr>
              <w:t>patente</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t xml:space="preserve">    private </w:t>
            </w:r>
            <w:r w:rsidRPr="009D1050">
              <w:rPr>
                <w:rFonts w:ascii="Courier New" w:eastAsia="Times New Roman" w:hAnsi="Courier New" w:cs="Courier New"/>
                <w:color w:val="A9B7C6"/>
                <w:sz w:val="20"/>
                <w:szCs w:val="20"/>
                <w:lang w:eastAsia="es-AR"/>
              </w:rPr>
              <w:t xml:space="preserve">String </w:t>
            </w:r>
            <w:r w:rsidRPr="009D1050">
              <w:rPr>
                <w:rFonts w:ascii="Courier New" w:eastAsia="Times New Roman" w:hAnsi="Courier New" w:cs="Courier New"/>
                <w:color w:val="9876AA"/>
                <w:sz w:val="20"/>
                <w:szCs w:val="20"/>
                <w:lang w:eastAsia="es-AR"/>
              </w:rPr>
              <w:t>marca</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t xml:space="preserve">    private </w:t>
            </w:r>
            <w:r w:rsidRPr="009D1050">
              <w:rPr>
                <w:rFonts w:ascii="Courier New" w:eastAsia="Times New Roman" w:hAnsi="Courier New" w:cs="Courier New"/>
                <w:color w:val="A9B7C6"/>
                <w:sz w:val="20"/>
                <w:szCs w:val="20"/>
                <w:lang w:eastAsia="es-AR"/>
              </w:rPr>
              <w:t xml:space="preserve">String </w:t>
            </w:r>
            <w:r w:rsidRPr="009D1050">
              <w:rPr>
                <w:rFonts w:ascii="Courier New" w:eastAsia="Times New Roman" w:hAnsi="Courier New" w:cs="Courier New"/>
                <w:color w:val="9876AA"/>
                <w:sz w:val="20"/>
                <w:szCs w:val="20"/>
                <w:lang w:eastAsia="es-AR"/>
              </w:rPr>
              <w:t>modelo</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t xml:space="preserve">    private </w:t>
            </w:r>
            <w:r w:rsidRPr="009D1050">
              <w:rPr>
                <w:rFonts w:ascii="Courier New" w:eastAsia="Times New Roman" w:hAnsi="Courier New" w:cs="Courier New"/>
                <w:color w:val="A9B7C6"/>
                <w:sz w:val="20"/>
                <w:szCs w:val="20"/>
                <w:lang w:eastAsia="es-AR"/>
              </w:rPr>
              <w:t xml:space="preserve">Motor </w:t>
            </w:r>
            <w:r w:rsidRPr="009D1050">
              <w:rPr>
                <w:rFonts w:ascii="Courier New" w:eastAsia="Times New Roman" w:hAnsi="Courier New" w:cs="Courier New"/>
                <w:color w:val="9876AA"/>
                <w:sz w:val="20"/>
                <w:szCs w:val="20"/>
                <w:lang w:eastAsia="es-AR"/>
              </w:rPr>
              <w:t>motor</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r>
            <w:r w:rsidRPr="009D1050">
              <w:rPr>
                <w:rFonts w:ascii="Courier New" w:eastAsia="Times New Roman" w:hAnsi="Courier New" w:cs="Courier New"/>
                <w:color w:val="CC7832"/>
                <w:sz w:val="20"/>
                <w:szCs w:val="20"/>
                <w:lang w:eastAsia="es-AR"/>
              </w:rPr>
              <w:br/>
              <w:t xml:space="preserve">    public </w:t>
            </w:r>
            <w:r w:rsidRPr="009D1050">
              <w:rPr>
                <w:rFonts w:ascii="Courier New" w:eastAsia="Times New Roman" w:hAnsi="Courier New" w:cs="Courier New"/>
                <w:color w:val="FFC66D"/>
                <w:sz w:val="20"/>
                <w:szCs w:val="20"/>
                <w:lang w:eastAsia="es-AR"/>
              </w:rPr>
              <w:t>Auto</w:t>
            </w:r>
            <w:r w:rsidRPr="009D1050">
              <w:rPr>
                <w:rFonts w:ascii="Courier New" w:eastAsia="Times New Roman" w:hAnsi="Courier New" w:cs="Courier New"/>
                <w:color w:val="A9B7C6"/>
                <w:sz w:val="20"/>
                <w:szCs w:val="20"/>
                <w:lang w:eastAsia="es-AR"/>
              </w:rPr>
              <w:t>(String patente</w:t>
            </w:r>
            <w:r w:rsidRPr="009D1050">
              <w:rPr>
                <w:rFonts w:ascii="Courier New" w:eastAsia="Times New Roman" w:hAnsi="Courier New" w:cs="Courier New"/>
                <w:color w:val="CC7832"/>
                <w:sz w:val="20"/>
                <w:szCs w:val="20"/>
                <w:lang w:eastAsia="es-AR"/>
              </w:rPr>
              <w:t xml:space="preserve">, </w:t>
            </w:r>
            <w:r w:rsidRPr="009D1050">
              <w:rPr>
                <w:rFonts w:ascii="Courier New" w:eastAsia="Times New Roman" w:hAnsi="Courier New" w:cs="Courier New"/>
                <w:color w:val="A9B7C6"/>
                <w:sz w:val="20"/>
                <w:szCs w:val="20"/>
                <w:lang w:eastAsia="es-AR"/>
              </w:rPr>
              <w:t>String marca</w:t>
            </w:r>
            <w:r w:rsidRPr="009D1050">
              <w:rPr>
                <w:rFonts w:ascii="Courier New" w:eastAsia="Times New Roman" w:hAnsi="Courier New" w:cs="Courier New"/>
                <w:color w:val="CC7832"/>
                <w:sz w:val="20"/>
                <w:szCs w:val="20"/>
                <w:lang w:eastAsia="es-AR"/>
              </w:rPr>
              <w:t xml:space="preserve">, </w:t>
            </w:r>
            <w:r w:rsidRPr="009D1050">
              <w:rPr>
                <w:rFonts w:ascii="Courier New" w:eastAsia="Times New Roman" w:hAnsi="Courier New" w:cs="Courier New"/>
                <w:color w:val="A9B7C6"/>
                <w:sz w:val="20"/>
                <w:szCs w:val="20"/>
                <w:lang w:eastAsia="es-AR"/>
              </w:rPr>
              <w:t>String modelo) {</w:t>
            </w:r>
            <w:r w:rsidRPr="009D1050">
              <w:rPr>
                <w:rFonts w:ascii="Courier New" w:eastAsia="Times New Roman" w:hAnsi="Courier New" w:cs="Courier New"/>
                <w:color w:val="A9B7C6"/>
                <w:sz w:val="20"/>
                <w:szCs w:val="20"/>
                <w:lang w:eastAsia="es-AR"/>
              </w:rPr>
              <w:br/>
              <w:t xml:space="preserve">        </w:t>
            </w:r>
            <w:r w:rsidRPr="009D1050">
              <w:rPr>
                <w:rFonts w:ascii="Courier New" w:eastAsia="Times New Roman" w:hAnsi="Courier New" w:cs="Courier New"/>
                <w:color w:val="CC7832"/>
                <w:sz w:val="20"/>
                <w:szCs w:val="20"/>
                <w:lang w:eastAsia="es-AR"/>
              </w:rPr>
              <w:t>this</w:t>
            </w:r>
            <w:r w:rsidRPr="009D1050">
              <w:rPr>
                <w:rFonts w:ascii="Courier New" w:eastAsia="Times New Roman" w:hAnsi="Courier New" w:cs="Courier New"/>
                <w:color w:val="A9B7C6"/>
                <w:sz w:val="20"/>
                <w:szCs w:val="20"/>
                <w:lang w:eastAsia="es-AR"/>
              </w:rPr>
              <w:t>.</w:t>
            </w:r>
            <w:r w:rsidRPr="009D1050">
              <w:rPr>
                <w:rFonts w:ascii="Courier New" w:eastAsia="Times New Roman" w:hAnsi="Courier New" w:cs="Courier New"/>
                <w:color w:val="9876AA"/>
                <w:sz w:val="20"/>
                <w:szCs w:val="20"/>
                <w:lang w:eastAsia="es-AR"/>
              </w:rPr>
              <w:t xml:space="preserve">patente </w:t>
            </w:r>
            <w:r w:rsidRPr="009D1050">
              <w:rPr>
                <w:rFonts w:ascii="Courier New" w:eastAsia="Times New Roman" w:hAnsi="Courier New" w:cs="Courier New"/>
                <w:color w:val="A9B7C6"/>
                <w:sz w:val="20"/>
                <w:szCs w:val="20"/>
                <w:lang w:eastAsia="es-AR"/>
              </w:rPr>
              <w:t>= patente</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t xml:space="preserve">        this</w:t>
            </w:r>
            <w:r w:rsidRPr="009D1050">
              <w:rPr>
                <w:rFonts w:ascii="Courier New" w:eastAsia="Times New Roman" w:hAnsi="Courier New" w:cs="Courier New"/>
                <w:color w:val="A9B7C6"/>
                <w:sz w:val="20"/>
                <w:szCs w:val="20"/>
                <w:lang w:eastAsia="es-AR"/>
              </w:rPr>
              <w:t>.</w:t>
            </w:r>
            <w:r w:rsidRPr="009D1050">
              <w:rPr>
                <w:rFonts w:ascii="Courier New" w:eastAsia="Times New Roman" w:hAnsi="Courier New" w:cs="Courier New"/>
                <w:color w:val="9876AA"/>
                <w:sz w:val="20"/>
                <w:szCs w:val="20"/>
                <w:lang w:eastAsia="es-AR"/>
              </w:rPr>
              <w:t xml:space="preserve">marca </w:t>
            </w:r>
            <w:r w:rsidRPr="009D1050">
              <w:rPr>
                <w:rFonts w:ascii="Courier New" w:eastAsia="Times New Roman" w:hAnsi="Courier New" w:cs="Courier New"/>
                <w:color w:val="A9B7C6"/>
                <w:sz w:val="20"/>
                <w:szCs w:val="20"/>
                <w:lang w:eastAsia="es-AR"/>
              </w:rPr>
              <w:t>= marca</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t xml:space="preserve">        this</w:t>
            </w:r>
            <w:r w:rsidRPr="009D1050">
              <w:rPr>
                <w:rFonts w:ascii="Courier New" w:eastAsia="Times New Roman" w:hAnsi="Courier New" w:cs="Courier New"/>
                <w:color w:val="A9B7C6"/>
                <w:sz w:val="20"/>
                <w:szCs w:val="20"/>
                <w:lang w:eastAsia="es-AR"/>
              </w:rPr>
              <w:t>.</w:t>
            </w:r>
            <w:r w:rsidRPr="009D1050">
              <w:rPr>
                <w:rFonts w:ascii="Courier New" w:eastAsia="Times New Roman" w:hAnsi="Courier New" w:cs="Courier New"/>
                <w:color w:val="9876AA"/>
                <w:sz w:val="20"/>
                <w:szCs w:val="20"/>
                <w:lang w:eastAsia="es-AR"/>
              </w:rPr>
              <w:t xml:space="preserve">modelo </w:t>
            </w:r>
            <w:r w:rsidRPr="009D1050">
              <w:rPr>
                <w:rFonts w:ascii="Courier New" w:eastAsia="Times New Roman" w:hAnsi="Courier New" w:cs="Courier New"/>
                <w:color w:val="A9B7C6"/>
                <w:sz w:val="20"/>
                <w:szCs w:val="20"/>
                <w:lang w:eastAsia="es-AR"/>
              </w:rPr>
              <w:t>= modelo</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t xml:space="preserve">        </w:t>
            </w:r>
            <w:r w:rsidRPr="009D1050">
              <w:rPr>
                <w:rFonts w:ascii="Courier New" w:eastAsia="Times New Roman" w:hAnsi="Courier New" w:cs="Courier New"/>
                <w:color w:val="9876AA"/>
                <w:sz w:val="20"/>
                <w:szCs w:val="20"/>
                <w:lang w:eastAsia="es-AR"/>
              </w:rPr>
              <w:t>motor</w:t>
            </w:r>
            <w:r w:rsidRPr="009D1050">
              <w:rPr>
                <w:rFonts w:ascii="Courier New" w:eastAsia="Times New Roman" w:hAnsi="Courier New" w:cs="Courier New"/>
                <w:color w:val="A9B7C6"/>
                <w:sz w:val="20"/>
                <w:szCs w:val="20"/>
                <w:lang w:eastAsia="es-AR"/>
              </w:rPr>
              <w:t xml:space="preserve">= </w:t>
            </w:r>
            <w:r w:rsidRPr="009D1050">
              <w:rPr>
                <w:rFonts w:ascii="Courier New" w:eastAsia="Times New Roman" w:hAnsi="Courier New" w:cs="Courier New"/>
                <w:color w:val="CC7832"/>
                <w:sz w:val="20"/>
                <w:szCs w:val="20"/>
                <w:lang w:eastAsia="es-AR"/>
              </w:rPr>
              <w:t xml:space="preserve">new </w:t>
            </w:r>
            <w:r w:rsidRPr="009D1050">
              <w:rPr>
                <w:rFonts w:ascii="Courier New" w:eastAsia="Times New Roman" w:hAnsi="Courier New" w:cs="Courier New"/>
                <w:color w:val="A9B7C6"/>
                <w:sz w:val="20"/>
                <w:szCs w:val="20"/>
                <w:lang w:eastAsia="es-AR"/>
              </w:rPr>
              <w:t>Motor()</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r>
            <w:r w:rsidRPr="009D1050">
              <w:rPr>
                <w:rFonts w:ascii="Courier New" w:eastAsia="Times New Roman" w:hAnsi="Courier New" w:cs="Courier New"/>
                <w:color w:val="CC7832"/>
                <w:sz w:val="20"/>
                <w:szCs w:val="20"/>
                <w:lang w:eastAsia="es-AR"/>
              </w:rPr>
              <w:br/>
              <w:t xml:space="preserve">    </w:t>
            </w:r>
            <w:r w:rsidRPr="009D1050">
              <w:rPr>
                <w:rFonts w:ascii="Courier New" w:eastAsia="Times New Roman" w:hAnsi="Courier New" w:cs="Courier New"/>
                <w:color w:val="A9B7C6"/>
                <w:sz w:val="20"/>
                <w:szCs w:val="20"/>
                <w:lang w:eastAsia="es-AR"/>
              </w:rPr>
              <w:t>}</w:t>
            </w:r>
            <w:r w:rsidRPr="009D1050">
              <w:rPr>
                <w:rFonts w:ascii="Courier New" w:eastAsia="Times New Roman" w:hAnsi="Courier New" w:cs="Courier New"/>
                <w:color w:val="A9B7C6"/>
                <w:sz w:val="20"/>
                <w:szCs w:val="20"/>
                <w:lang w:eastAsia="es-AR"/>
              </w:rPr>
              <w:br/>
            </w:r>
            <w:r w:rsidRPr="009D1050">
              <w:rPr>
                <w:rFonts w:ascii="Courier New" w:eastAsia="Times New Roman" w:hAnsi="Courier New" w:cs="Courier New"/>
                <w:color w:val="A9B7C6"/>
                <w:sz w:val="20"/>
                <w:szCs w:val="20"/>
                <w:lang w:eastAsia="es-AR"/>
              </w:rPr>
              <w:br/>
              <w:t xml:space="preserve">    </w:t>
            </w:r>
            <w:r w:rsidRPr="009D1050">
              <w:rPr>
                <w:rFonts w:ascii="Courier New" w:eastAsia="Times New Roman" w:hAnsi="Courier New" w:cs="Courier New"/>
                <w:color w:val="CC7832"/>
                <w:sz w:val="20"/>
                <w:szCs w:val="20"/>
                <w:lang w:eastAsia="es-AR"/>
              </w:rPr>
              <w:t xml:space="preserve">public </w:t>
            </w:r>
            <w:r w:rsidRPr="009D1050">
              <w:rPr>
                <w:rFonts w:ascii="Courier New" w:eastAsia="Times New Roman" w:hAnsi="Courier New" w:cs="Courier New"/>
                <w:color w:val="A9B7C6"/>
                <w:sz w:val="20"/>
                <w:szCs w:val="20"/>
                <w:lang w:eastAsia="es-AR"/>
              </w:rPr>
              <w:t xml:space="preserve">String </w:t>
            </w:r>
            <w:r w:rsidRPr="009D1050">
              <w:rPr>
                <w:rFonts w:ascii="Courier New" w:eastAsia="Times New Roman" w:hAnsi="Courier New" w:cs="Courier New"/>
                <w:color w:val="FFC66D"/>
                <w:sz w:val="20"/>
                <w:szCs w:val="20"/>
                <w:lang w:eastAsia="es-AR"/>
              </w:rPr>
              <w:t>getPatente</w:t>
            </w:r>
            <w:r w:rsidRPr="009D1050">
              <w:rPr>
                <w:rFonts w:ascii="Courier New" w:eastAsia="Times New Roman" w:hAnsi="Courier New" w:cs="Courier New"/>
                <w:color w:val="A9B7C6"/>
                <w:sz w:val="20"/>
                <w:szCs w:val="20"/>
                <w:lang w:eastAsia="es-AR"/>
              </w:rPr>
              <w:t>() {</w:t>
            </w:r>
            <w:r w:rsidRPr="009D1050">
              <w:rPr>
                <w:rFonts w:ascii="Courier New" w:eastAsia="Times New Roman" w:hAnsi="Courier New" w:cs="Courier New"/>
                <w:color w:val="A9B7C6"/>
                <w:sz w:val="20"/>
                <w:szCs w:val="20"/>
                <w:lang w:eastAsia="es-AR"/>
              </w:rPr>
              <w:br/>
              <w:t xml:space="preserve">        </w:t>
            </w:r>
            <w:r w:rsidRPr="009D1050">
              <w:rPr>
                <w:rFonts w:ascii="Courier New" w:eastAsia="Times New Roman" w:hAnsi="Courier New" w:cs="Courier New"/>
                <w:color w:val="CC7832"/>
                <w:sz w:val="20"/>
                <w:szCs w:val="20"/>
                <w:lang w:eastAsia="es-AR"/>
              </w:rPr>
              <w:t xml:space="preserve">return </w:t>
            </w:r>
            <w:r w:rsidRPr="009D1050">
              <w:rPr>
                <w:rFonts w:ascii="Courier New" w:eastAsia="Times New Roman" w:hAnsi="Courier New" w:cs="Courier New"/>
                <w:color w:val="9876AA"/>
                <w:sz w:val="20"/>
                <w:szCs w:val="20"/>
                <w:lang w:eastAsia="es-AR"/>
              </w:rPr>
              <w:t>patente</w:t>
            </w:r>
            <w:r w:rsidRPr="009D1050">
              <w:rPr>
                <w:rFonts w:ascii="Courier New" w:eastAsia="Times New Roman" w:hAnsi="Courier New" w:cs="Courier New"/>
                <w:color w:val="CC7832"/>
                <w:sz w:val="20"/>
                <w:szCs w:val="20"/>
                <w:lang w:eastAsia="es-AR"/>
              </w:rPr>
              <w:t>;</w:t>
            </w:r>
            <w:r w:rsidRPr="009D1050">
              <w:rPr>
                <w:rFonts w:ascii="Courier New" w:eastAsia="Times New Roman" w:hAnsi="Courier New" w:cs="Courier New"/>
                <w:color w:val="CC7832"/>
                <w:sz w:val="20"/>
                <w:szCs w:val="20"/>
                <w:lang w:eastAsia="es-AR"/>
              </w:rPr>
              <w:br/>
              <w:t xml:space="preserve">    </w:t>
            </w:r>
            <w:r w:rsidRPr="009D1050">
              <w:rPr>
                <w:rFonts w:ascii="Courier New" w:eastAsia="Times New Roman" w:hAnsi="Courier New" w:cs="Courier New"/>
                <w:color w:val="A9B7C6"/>
                <w:sz w:val="20"/>
                <w:szCs w:val="20"/>
                <w:lang w:eastAsia="es-AR"/>
              </w:rPr>
              <w:t>}</w:t>
            </w:r>
            <w:r w:rsidRPr="009D1050">
              <w:rPr>
                <w:rFonts w:ascii="Courier New" w:eastAsia="Times New Roman" w:hAnsi="Courier New" w:cs="Courier New"/>
                <w:color w:val="A9B7C6"/>
                <w:sz w:val="20"/>
                <w:szCs w:val="20"/>
                <w:lang w:eastAsia="es-AR"/>
              </w:rPr>
              <w:br/>
              <w:t>}</w:t>
            </w:r>
          </w:p>
        </w:tc>
      </w:tr>
    </w:tbl>
    <w:p w14:paraId="0B93C1E9" w14:textId="49B6757D" w:rsidR="00796CE5" w:rsidRDefault="00DA202C" w:rsidP="00FB6E8E">
      <w:pPr>
        <w:jc w:val="center"/>
        <w:rPr>
          <w:b/>
          <w:bCs/>
          <w:sz w:val="52"/>
          <w:szCs w:val="52"/>
        </w:rPr>
      </w:pPr>
      <w:r w:rsidRPr="00DA202C">
        <w:rPr>
          <w:b/>
          <w:bCs/>
          <w:sz w:val="52"/>
          <w:szCs w:val="52"/>
        </w:rPr>
        <w:lastRenderedPageBreak/>
        <w:t>Herencia</w:t>
      </w:r>
    </w:p>
    <w:p w14:paraId="362B7BD3" w14:textId="77777777" w:rsidR="00DA202C" w:rsidRPr="00DA202C" w:rsidRDefault="00DA202C" w:rsidP="00DA202C">
      <w:pPr>
        <w:rPr>
          <w:sz w:val="28"/>
          <w:szCs w:val="28"/>
        </w:rPr>
      </w:pPr>
      <w:r w:rsidRPr="00DA202C">
        <w:rPr>
          <w:sz w:val="28"/>
          <w:szCs w:val="28"/>
        </w:rPr>
        <w:t>Conocida como relacion del tipo “es un”.</w:t>
      </w:r>
    </w:p>
    <w:p w14:paraId="4E4E6037" w14:textId="3D3A271E" w:rsidR="00DA202C" w:rsidRDefault="00DA202C" w:rsidP="00DA202C">
      <w:pPr>
        <w:rPr>
          <w:sz w:val="24"/>
          <w:szCs w:val="24"/>
        </w:rPr>
      </w:pPr>
      <w:r>
        <w:rPr>
          <w:noProof/>
          <w:sz w:val="24"/>
          <w:szCs w:val="24"/>
        </w:rPr>
        <w:drawing>
          <wp:inline distT="0" distB="0" distL="0" distR="0" wp14:anchorId="7F2048DC" wp14:editId="78C02427">
            <wp:extent cx="6638925" cy="30289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8925" cy="3028950"/>
                    </a:xfrm>
                    <a:prstGeom prst="rect">
                      <a:avLst/>
                    </a:prstGeom>
                    <a:noFill/>
                    <a:ln>
                      <a:noFill/>
                    </a:ln>
                  </pic:spPr>
                </pic:pic>
              </a:graphicData>
            </a:graphic>
          </wp:inline>
        </w:drawing>
      </w:r>
    </w:p>
    <w:p w14:paraId="7AFB7F17" w14:textId="2CD7BE1F" w:rsidR="00DA202C" w:rsidRDefault="00DA202C" w:rsidP="00DA202C">
      <w:pPr>
        <w:rPr>
          <w:sz w:val="24"/>
          <w:szCs w:val="24"/>
        </w:rPr>
      </w:pPr>
    </w:p>
    <w:p w14:paraId="3B8DD343" w14:textId="77777777" w:rsidR="00E768F0" w:rsidRDefault="00DA202C" w:rsidP="00DA202C">
      <w:pPr>
        <w:rPr>
          <w:sz w:val="24"/>
          <w:szCs w:val="24"/>
        </w:rPr>
      </w:pPr>
      <w:r>
        <w:rPr>
          <w:sz w:val="24"/>
          <w:szCs w:val="24"/>
        </w:rPr>
        <w:t>Caniche y doberman heredan el comportamiento de un perro, es decir, la clase Doberman hereda de la clase perro, todos sus atributos yr esponsabilidades favoreciendo la rehutilizacion, imaginemos que tenemos 50 clases de diferentes razas de perro, todas comparten ciertos atributos y comportantemientos, pero solo tendriamos que escribirlos una vez.</w:t>
      </w:r>
    </w:p>
    <w:p w14:paraId="6BA582C7" w14:textId="196A321C" w:rsidR="00DA202C" w:rsidRDefault="00E768F0" w:rsidP="00DA202C">
      <w:pPr>
        <w:rPr>
          <w:sz w:val="24"/>
          <w:szCs w:val="24"/>
        </w:rPr>
      </w:pPr>
      <w:r>
        <w:rPr>
          <w:noProof/>
          <w:sz w:val="24"/>
          <w:szCs w:val="24"/>
        </w:rPr>
        <w:drawing>
          <wp:inline distT="0" distB="0" distL="0" distR="0" wp14:anchorId="48EBB84E" wp14:editId="03E3B078">
            <wp:extent cx="6638925" cy="33909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8925" cy="3390900"/>
                    </a:xfrm>
                    <a:prstGeom prst="rect">
                      <a:avLst/>
                    </a:prstGeom>
                    <a:noFill/>
                    <a:ln>
                      <a:noFill/>
                    </a:ln>
                  </pic:spPr>
                </pic:pic>
              </a:graphicData>
            </a:graphic>
          </wp:inline>
        </w:drawing>
      </w:r>
    </w:p>
    <w:p w14:paraId="1A111AF7" w14:textId="012030DB" w:rsidR="00E768F0" w:rsidRDefault="00E768F0" w:rsidP="00DA202C">
      <w:pPr>
        <w:rPr>
          <w:sz w:val="24"/>
          <w:szCs w:val="24"/>
        </w:rPr>
      </w:pPr>
      <w:r>
        <w:rPr>
          <w:noProof/>
          <w:sz w:val="24"/>
          <w:szCs w:val="24"/>
        </w:rPr>
        <w:lastRenderedPageBreak/>
        <w:drawing>
          <wp:inline distT="0" distB="0" distL="0" distR="0" wp14:anchorId="43904A11" wp14:editId="11764420">
            <wp:extent cx="6638925" cy="30956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8925" cy="3095625"/>
                    </a:xfrm>
                    <a:prstGeom prst="rect">
                      <a:avLst/>
                    </a:prstGeom>
                    <a:noFill/>
                    <a:ln>
                      <a:noFill/>
                    </a:ln>
                  </pic:spPr>
                </pic:pic>
              </a:graphicData>
            </a:graphic>
          </wp:inline>
        </w:drawing>
      </w:r>
      <w:r>
        <w:rPr>
          <w:noProof/>
          <w:sz w:val="24"/>
          <w:szCs w:val="24"/>
        </w:rPr>
        <w:drawing>
          <wp:inline distT="0" distB="0" distL="0" distR="0" wp14:anchorId="6B8BD2B2" wp14:editId="01CF67DF">
            <wp:extent cx="6638925" cy="29432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14:paraId="4AFF01FF" w14:textId="5FCEC1B3" w:rsidR="00E768F0" w:rsidRDefault="00E768F0" w:rsidP="00DA202C">
      <w:pPr>
        <w:rPr>
          <w:sz w:val="24"/>
          <w:szCs w:val="24"/>
        </w:rPr>
      </w:pPr>
      <w:r>
        <w:rPr>
          <w:noProof/>
          <w:sz w:val="24"/>
          <w:szCs w:val="24"/>
        </w:rPr>
        <w:drawing>
          <wp:inline distT="0" distB="0" distL="0" distR="0" wp14:anchorId="294686EF" wp14:editId="4CC56E99">
            <wp:extent cx="6638925" cy="3190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3190875"/>
                    </a:xfrm>
                    <a:prstGeom prst="rect">
                      <a:avLst/>
                    </a:prstGeom>
                    <a:noFill/>
                    <a:ln>
                      <a:noFill/>
                    </a:ln>
                  </pic:spPr>
                </pic:pic>
              </a:graphicData>
            </a:graphic>
          </wp:inline>
        </w:drawing>
      </w:r>
    </w:p>
    <w:p w14:paraId="19E9E6CB" w14:textId="51AF2B5F" w:rsidR="00E768F0" w:rsidRDefault="00E768F0" w:rsidP="00DA202C">
      <w:pPr>
        <w:rPr>
          <w:sz w:val="24"/>
          <w:szCs w:val="24"/>
        </w:rPr>
      </w:pPr>
    </w:p>
    <w:p w14:paraId="40DD61E4" w14:textId="77777777" w:rsidR="00E768F0" w:rsidRPr="00E768F0" w:rsidRDefault="00E768F0" w:rsidP="00E768F0">
      <w:pPr>
        <w:spacing w:before="100" w:beforeAutospacing="1" w:after="100" w:afterAutospacing="1" w:line="240" w:lineRule="auto"/>
        <w:outlineLvl w:val="1"/>
        <w:rPr>
          <w:rFonts w:ascii="Times New Roman" w:eastAsia="Times New Roman" w:hAnsi="Times New Roman" w:cs="Times New Roman"/>
          <w:b/>
          <w:bCs/>
          <w:sz w:val="36"/>
          <w:szCs w:val="36"/>
          <w:lang w:eastAsia="es-AR"/>
        </w:rPr>
      </w:pPr>
      <w:r w:rsidRPr="00E768F0">
        <w:rPr>
          <w:rFonts w:ascii="Times New Roman" w:eastAsia="Times New Roman" w:hAnsi="Times New Roman" w:cs="Times New Roman"/>
          <w:b/>
          <w:bCs/>
          <w:sz w:val="36"/>
          <w:szCs w:val="36"/>
          <w:lang w:eastAsia="es-AR"/>
        </w:rPr>
        <w:lastRenderedPageBreak/>
        <w:t>Encapsulamiento y la herencia</w:t>
      </w:r>
    </w:p>
    <w:p w14:paraId="681E767E" w14:textId="77777777" w:rsidR="00E768F0" w:rsidRPr="00E768F0" w:rsidRDefault="00E768F0" w:rsidP="00E768F0">
      <w:pPr>
        <w:spacing w:before="100" w:beforeAutospacing="1" w:after="100" w:afterAutospacing="1" w:line="240" w:lineRule="auto"/>
        <w:rPr>
          <w:rFonts w:eastAsia="Times New Roman" w:cstheme="minorHAnsi"/>
          <w:sz w:val="28"/>
          <w:szCs w:val="28"/>
          <w:lang w:eastAsia="es-AR"/>
        </w:rPr>
      </w:pPr>
      <w:r w:rsidRPr="00E768F0">
        <w:rPr>
          <w:rFonts w:eastAsia="Times New Roman" w:cstheme="minorHAnsi"/>
          <w:sz w:val="28"/>
          <w:szCs w:val="28"/>
          <w:lang w:eastAsia="es-AR"/>
        </w:rPr>
        <w:t xml:space="preserve">Ahora que ya aprendimos a modelar relaciones de herencia y tenemos en claro el concepto de encapsulamiento, analizaremos cómo se comporta la herencia frente al encapsulamiento. </w:t>
      </w:r>
    </w:p>
    <w:p w14:paraId="564006CA" w14:textId="39206C52" w:rsidR="00E768F0" w:rsidRPr="00E768F0" w:rsidRDefault="00E768F0" w:rsidP="00E768F0">
      <w:pPr>
        <w:spacing w:before="100" w:beforeAutospacing="1" w:after="100" w:afterAutospacing="1" w:line="240" w:lineRule="auto"/>
        <w:rPr>
          <w:rFonts w:eastAsia="Times New Roman" w:cstheme="minorHAnsi"/>
          <w:sz w:val="28"/>
          <w:szCs w:val="28"/>
          <w:lang w:eastAsia="es-AR"/>
        </w:rPr>
      </w:pPr>
      <w:r w:rsidRPr="00E768F0">
        <w:rPr>
          <w:rFonts w:eastAsia="Times New Roman" w:cstheme="minorHAnsi"/>
          <w:sz w:val="28"/>
          <w:szCs w:val="28"/>
          <w:lang w:eastAsia="es-AR"/>
        </w:rPr>
        <w:t>Recordemos que cuando una propiedad es pública significa que es accesible desde cualquier clase. Es decir, en el momento en que un objeto quiera acceder a un valor público puede obtenerlo y modificarlo sin ninguna operación de por medio. Esto sería el equivalente a no ocultar información y, por lo tanto, “romper” el encapsulamiento.</w:t>
      </w:r>
    </w:p>
    <w:p w14:paraId="2F69395D" w14:textId="77777777" w:rsidR="00E768F0" w:rsidRPr="00E768F0" w:rsidRDefault="00E768F0" w:rsidP="00E768F0">
      <w:pPr>
        <w:spacing w:before="100" w:beforeAutospacing="1" w:after="100" w:afterAutospacing="1" w:line="240" w:lineRule="auto"/>
        <w:rPr>
          <w:rFonts w:eastAsia="Times New Roman" w:cstheme="minorHAnsi"/>
          <w:sz w:val="28"/>
          <w:szCs w:val="28"/>
          <w:lang w:eastAsia="es-AR"/>
        </w:rPr>
      </w:pPr>
      <w:r w:rsidRPr="00E768F0">
        <w:rPr>
          <w:rFonts w:eastAsia="Times New Roman" w:cstheme="minorHAnsi"/>
          <w:sz w:val="28"/>
          <w:szCs w:val="28"/>
          <w:lang w:eastAsia="es-AR"/>
        </w:rPr>
        <w:t>Por el contrario, si declaramos un atributo privado limitamos completamente el acceso al dato. Nadie que no sea la propia clase puede acceder a ese dato. Siempre que se quiera acceder o modificar el dato, se debe hacer una operación para tal fin, por ejemplo, a través de getters o setters.</w:t>
      </w:r>
    </w:p>
    <w:p w14:paraId="2EEE15E4" w14:textId="77777777" w:rsidR="00E768F0" w:rsidRDefault="00E768F0" w:rsidP="00E768F0">
      <w:pPr>
        <w:spacing w:before="100" w:beforeAutospacing="1" w:after="100" w:afterAutospacing="1" w:line="240" w:lineRule="auto"/>
        <w:rPr>
          <w:rFonts w:ascii="Times New Roman" w:eastAsia="Times New Roman" w:hAnsi="Times New Roman" w:cs="Times New Roman"/>
          <w:sz w:val="24"/>
          <w:szCs w:val="24"/>
          <w:lang w:eastAsia="es-AR"/>
        </w:rPr>
      </w:pPr>
      <w:r w:rsidRPr="00E768F0">
        <w:rPr>
          <w:rFonts w:eastAsia="Times New Roman" w:cstheme="minorHAnsi"/>
          <w:sz w:val="28"/>
          <w:szCs w:val="28"/>
          <w:lang w:eastAsia="es-AR"/>
        </w:rPr>
        <w:t>Con la herencia aparece un modificador de visibilidad nuevo llamado protegido, que en los diagramas UML se especifica con el “#”, donde nos permite tener una visibilidad intermedia del atributo o método al que declaramos como tal. Es decir, es privado para otras clases, pero público para las clases hijas. El uso de este modificador de visibilidad “rompe” el encapsulamiento y evitaremos en lo posible su uso como buena práctica.</w:t>
      </w:r>
      <w:r w:rsidRPr="00E768F0">
        <w:rPr>
          <w:rFonts w:ascii="Times New Roman" w:eastAsia="Times New Roman" w:hAnsi="Times New Roman" w:cs="Times New Roman"/>
          <w:sz w:val="24"/>
          <w:szCs w:val="24"/>
          <w:lang w:eastAsia="es-AR"/>
        </w:rPr>
        <w:t xml:space="preserve"> </w:t>
      </w:r>
    </w:p>
    <w:p w14:paraId="3A76FA04" w14:textId="77777777" w:rsidR="00E768F0" w:rsidRDefault="00E768F0" w:rsidP="00E768F0">
      <w:pPr>
        <w:spacing w:before="100" w:beforeAutospacing="1" w:after="100" w:afterAutospacing="1" w:line="240" w:lineRule="auto"/>
        <w:rPr>
          <w:rFonts w:ascii="Times New Roman" w:eastAsia="Times New Roman" w:hAnsi="Times New Roman" w:cs="Times New Roman"/>
          <w:sz w:val="24"/>
          <w:szCs w:val="24"/>
          <w:lang w:eastAsia="es-AR"/>
        </w:rPr>
      </w:pPr>
    </w:p>
    <w:p w14:paraId="1D41113E" w14:textId="7ECA85AB" w:rsidR="00E768F0" w:rsidRPr="00E768F0" w:rsidRDefault="00E768F0" w:rsidP="00E768F0">
      <w:pPr>
        <w:spacing w:before="100" w:beforeAutospacing="1" w:after="100" w:afterAutospacing="1" w:line="240" w:lineRule="auto"/>
        <w:rPr>
          <w:rFonts w:ascii="Times New Roman" w:eastAsia="Times New Roman" w:hAnsi="Times New Roman" w:cs="Times New Roman"/>
          <w:sz w:val="24"/>
          <w:szCs w:val="24"/>
          <w:lang w:eastAsia="es-AR"/>
        </w:rPr>
      </w:pPr>
      <w:r>
        <w:rPr>
          <w:rFonts w:ascii="Times New Roman" w:eastAsia="Times New Roman" w:hAnsi="Times New Roman" w:cs="Times New Roman"/>
          <w:noProof/>
          <w:sz w:val="24"/>
          <w:szCs w:val="24"/>
          <w:lang w:eastAsia="es-AR"/>
        </w:rPr>
        <w:drawing>
          <wp:inline distT="0" distB="0" distL="0" distR="0" wp14:anchorId="34EC0244" wp14:editId="5D1FB136">
            <wp:extent cx="6638925" cy="42672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8925" cy="4267200"/>
                    </a:xfrm>
                    <a:prstGeom prst="rect">
                      <a:avLst/>
                    </a:prstGeom>
                    <a:noFill/>
                    <a:ln>
                      <a:noFill/>
                    </a:ln>
                  </pic:spPr>
                </pic:pic>
              </a:graphicData>
            </a:graphic>
          </wp:inline>
        </w:drawing>
      </w:r>
    </w:p>
    <w:p w14:paraId="481FCCE1" w14:textId="01623FE7" w:rsidR="00E768F0" w:rsidRDefault="00E768F0" w:rsidP="00DA202C">
      <w:pPr>
        <w:rPr>
          <w:sz w:val="24"/>
          <w:szCs w:val="24"/>
        </w:rPr>
      </w:pPr>
    </w:p>
    <w:p w14:paraId="26AB16CA" w14:textId="77777777" w:rsidR="00A8071D" w:rsidRPr="00A8071D" w:rsidRDefault="00A8071D" w:rsidP="00A8071D">
      <w:pPr>
        <w:jc w:val="both"/>
        <w:rPr>
          <w:b/>
          <w:bCs/>
          <w:sz w:val="44"/>
          <w:szCs w:val="44"/>
        </w:rPr>
      </w:pPr>
      <w:r w:rsidRPr="00A8071D">
        <w:rPr>
          <w:b/>
          <w:bCs/>
          <w:sz w:val="44"/>
          <w:szCs w:val="44"/>
        </w:rPr>
        <w:lastRenderedPageBreak/>
        <w:t>La firma de un método</w:t>
      </w:r>
    </w:p>
    <w:p w14:paraId="71DB5431" w14:textId="44259701" w:rsidR="00A8071D" w:rsidRPr="00A8071D" w:rsidRDefault="00A8071D" w:rsidP="00A8071D">
      <w:pPr>
        <w:jc w:val="both"/>
        <w:rPr>
          <w:sz w:val="28"/>
          <w:szCs w:val="28"/>
        </w:rPr>
      </w:pPr>
      <w:r w:rsidRPr="00A8071D">
        <w:rPr>
          <w:sz w:val="28"/>
          <w:szCs w:val="28"/>
        </w:rPr>
        <w:t>En términos generales, una firma nos permite identificarnos y expresar nuestro consentimiento de un determinado documento. En nuestro documento de identidad podemos encontrar muchos elementos, entre ellos está la firma o rúbrica.</w:t>
      </w:r>
    </w:p>
    <w:p w14:paraId="7401EC62" w14:textId="711EDB93" w:rsidR="00A8071D" w:rsidRPr="00A8071D" w:rsidRDefault="00A8071D" w:rsidP="00A8071D">
      <w:pPr>
        <w:jc w:val="both"/>
        <w:rPr>
          <w:sz w:val="28"/>
          <w:szCs w:val="28"/>
        </w:rPr>
      </w:pPr>
      <w:r w:rsidRPr="00A8071D">
        <w:rPr>
          <w:sz w:val="28"/>
          <w:szCs w:val="28"/>
        </w:rPr>
        <w:t xml:space="preserve">Con esta idea vamos a abordar la firma de un método en la programación orientada a objetos, que no es ni más ni menos que la definición completa de un método, es decir, su nombre, sus parámetros y sus tipos y el orden de aparición de dichos parámetros. </w:t>
      </w:r>
    </w:p>
    <w:p w14:paraId="08D66D88" w14:textId="77777777" w:rsidR="00A8071D" w:rsidRPr="00A8071D" w:rsidRDefault="00A8071D" w:rsidP="00A8071D">
      <w:pPr>
        <w:jc w:val="both"/>
        <w:rPr>
          <w:sz w:val="28"/>
          <w:szCs w:val="28"/>
        </w:rPr>
      </w:pPr>
      <w:r w:rsidRPr="00A8071D">
        <w:rPr>
          <w:sz w:val="28"/>
          <w:szCs w:val="28"/>
        </w:rPr>
        <w:t>No podrán en una misma clase existir dos métodos con la misma firma, es decir, con el mismo nombre y cantidad de parámetros con sus respectivos tipos en el mismo orden. Decimos, entonces, que los siguientes métodos tienen diferentes firmas, son métodos diferentes porque, si bien se llaman igual, tienen diferente cantidad de parámetros o difiere alguno de sus tipos:</w:t>
      </w:r>
    </w:p>
    <w:p w14:paraId="31C84F12" w14:textId="115FBD46" w:rsidR="00A8071D" w:rsidRPr="00A8071D" w:rsidRDefault="00A8071D" w:rsidP="00A8071D">
      <w:pPr>
        <w:jc w:val="both"/>
        <w:rPr>
          <w:color w:val="4472C4" w:themeColor="accent1"/>
          <w:sz w:val="28"/>
          <w:szCs w:val="28"/>
        </w:rPr>
      </w:pPr>
      <w:r w:rsidRPr="00A8071D">
        <w:rPr>
          <w:color w:val="4472C4" w:themeColor="accent1"/>
          <w:sz w:val="28"/>
          <w:szCs w:val="28"/>
        </w:rPr>
        <w:t>+ sumar(numero1: double, numero2: double): double</w:t>
      </w:r>
    </w:p>
    <w:p w14:paraId="25819C2D" w14:textId="7BCB3443" w:rsidR="00A8071D" w:rsidRPr="00A8071D" w:rsidRDefault="00A8071D" w:rsidP="00A8071D">
      <w:pPr>
        <w:jc w:val="both"/>
        <w:rPr>
          <w:color w:val="4472C4" w:themeColor="accent1"/>
          <w:sz w:val="28"/>
          <w:szCs w:val="28"/>
        </w:rPr>
      </w:pPr>
      <w:r w:rsidRPr="00A8071D">
        <w:rPr>
          <w:color w:val="4472C4" w:themeColor="accent1"/>
          <w:sz w:val="28"/>
          <w:szCs w:val="28"/>
        </w:rPr>
        <w:t xml:space="preserve">+ sumar(numero1: double, numero2: double, numero3: double): double </w:t>
      </w:r>
    </w:p>
    <w:p w14:paraId="7851229E" w14:textId="7815FD2D" w:rsidR="00A8071D" w:rsidRDefault="00A8071D" w:rsidP="00A8071D">
      <w:pPr>
        <w:jc w:val="both"/>
        <w:rPr>
          <w:color w:val="4472C4" w:themeColor="accent1"/>
          <w:sz w:val="28"/>
          <w:szCs w:val="28"/>
        </w:rPr>
      </w:pPr>
      <w:r w:rsidRPr="00A8071D">
        <w:rPr>
          <w:color w:val="4472C4" w:themeColor="accent1"/>
          <w:sz w:val="28"/>
          <w:szCs w:val="28"/>
        </w:rPr>
        <w:t>+ sumar(numero1: int, numero2: int): int</w:t>
      </w:r>
    </w:p>
    <w:p w14:paraId="58BA207A" w14:textId="619CAB47" w:rsidR="00FD54D1" w:rsidRDefault="00FD54D1" w:rsidP="00A8071D">
      <w:pPr>
        <w:jc w:val="both"/>
        <w:rPr>
          <w:b/>
          <w:bCs/>
          <w:sz w:val="40"/>
          <w:szCs w:val="40"/>
        </w:rPr>
      </w:pPr>
      <w:r w:rsidRPr="00FD54D1">
        <w:rPr>
          <w:b/>
          <w:bCs/>
          <w:sz w:val="40"/>
          <w:szCs w:val="40"/>
        </w:rPr>
        <w:t>Sobrecarga</w:t>
      </w:r>
      <w:r>
        <w:rPr>
          <w:b/>
          <w:bCs/>
          <w:sz w:val="40"/>
          <w:szCs w:val="40"/>
        </w:rPr>
        <w:t>.</w:t>
      </w:r>
    </w:p>
    <w:p w14:paraId="79E502EF" w14:textId="383D4BEC" w:rsidR="00FD54D1" w:rsidRPr="00FD54D1" w:rsidRDefault="00FD54D1" w:rsidP="00A8071D">
      <w:pPr>
        <w:jc w:val="both"/>
        <w:rPr>
          <w:sz w:val="28"/>
          <w:szCs w:val="28"/>
        </w:rPr>
      </w:pPr>
      <w:r w:rsidRPr="00FD54D1">
        <w:rPr>
          <w:sz w:val="28"/>
          <w:szCs w:val="28"/>
        </w:rPr>
        <w:t>La sobrecarga de metodos esta relacionada con la firma de los mismos.</w:t>
      </w:r>
    </w:p>
    <w:p w14:paraId="615E9275" w14:textId="77777777" w:rsidR="00FD54D1" w:rsidRPr="00FD54D1" w:rsidRDefault="00FD54D1" w:rsidP="00A8071D">
      <w:pPr>
        <w:jc w:val="both"/>
        <w:rPr>
          <w:sz w:val="28"/>
          <w:szCs w:val="28"/>
        </w:rPr>
      </w:pPr>
      <w:r w:rsidRPr="00FD54D1">
        <w:rPr>
          <w:sz w:val="28"/>
          <w:szCs w:val="28"/>
        </w:rPr>
        <w:t>Es posible tener en una misma clase dos o mas metodos con el mismo nombre y cuyo compartamiento sea diferente. Esto es factible porque al momento de invocar dicho metodo se puede saber a cual de todos invocar siempre que su firma sea diferente.</w:t>
      </w:r>
    </w:p>
    <w:p w14:paraId="22967048" w14:textId="04257C9B" w:rsidR="00FD54D1" w:rsidRDefault="00FD54D1" w:rsidP="00FD54D1">
      <w:pPr>
        <w:jc w:val="center"/>
        <w:rPr>
          <w:sz w:val="24"/>
          <w:szCs w:val="24"/>
        </w:rPr>
      </w:pPr>
      <w:r>
        <w:rPr>
          <w:noProof/>
          <w:sz w:val="24"/>
          <w:szCs w:val="24"/>
        </w:rPr>
        <w:drawing>
          <wp:inline distT="0" distB="0" distL="0" distR="0" wp14:anchorId="4F9B7415" wp14:editId="0B9F0C05">
            <wp:extent cx="5551463" cy="1704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4415" cy="1730451"/>
                    </a:xfrm>
                    <a:prstGeom prst="rect">
                      <a:avLst/>
                    </a:prstGeom>
                    <a:noFill/>
                    <a:ln>
                      <a:noFill/>
                    </a:ln>
                  </pic:spPr>
                </pic:pic>
              </a:graphicData>
            </a:graphic>
          </wp:inline>
        </w:drawing>
      </w:r>
    </w:p>
    <w:p w14:paraId="2D2A0194" w14:textId="5A0D3257" w:rsidR="00FD54D1" w:rsidRPr="00FD54D1" w:rsidRDefault="00FD54D1" w:rsidP="00FD54D1">
      <w:pPr>
        <w:pStyle w:val="Prrafodelista"/>
        <w:numPr>
          <w:ilvl w:val="0"/>
          <w:numId w:val="6"/>
        </w:numPr>
        <w:jc w:val="both"/>
        <w:rPr>
          <w:b/>
          <w:bCs/>
          <w:color w:val="70AD47" w:themeColor="accent6"/>
          <w:sz w:val="28"/>
          <w:szCs w:val="28"/>
        </w:rPr>
      </w:pPr>
      <w:r w:rsidRPr="00FD54D1">
        <w:rPr>
          <w:b/>
          <w:bCs/>
          <w:color w:val="70AD47" w:themeColor="accent6"/>
          <w:sz w:val="28"/>
          <w:szCs w:val="28"/>
        </w:rPr>
        <w:t>El nombre y cantidad, tipo y orden de parametros forman parte de la firma de un metodo y deben ser diferentes para poder sobrecargarlo.</w:t>
      </w:r>
    </w:p>
    <w:p w14:paraId="47510BF2" w14:textId="285AAC50" w:rsidR="00FD54D1" w:rsidRPr="00FD54D1" w:rsidRDefault="00FD54D1" w:rsidP="00FD54D1">
      <w:pPr>
        <w:pStyle w:val="Prrafodelista"/>
        <w:numPr>
          <w:ilvl w:val="0"/>
          <w:numId w:val="6"/>
        </w:numPr>
        <w:jc w:val="both"/>
        <w:rPr>
          <w:b/>
          <w:bCs/>
          <w:color w:val="FF0000"/>
          <w:sz w:val="28"/>
          <w:szCs w:val="28"/>
        </w:rPr>
      </w:pPr>
      <w:r w:rsidRPr="00FD54D1">
        <w:rPr>
          <w:b/>
          <w:bCs/>
          <w:color w:val="FF0000"/>
          <w:sz w:val="28"/>
          <w:szCs w:val="28"/>
        </w:rPr>
        <w:t>El valor que devuelve un metodo y los modificadores de visibilidad no forman parte de la firma.</w:t>
      </w:r>
    </w:p>
    <w:p w14:paraId="3991427E" w14:textId="1213E17E" w:rsidR="00FD54D1" w:rsidRPr="00FD54D1" w:rsidRDefault="00FD54D1" w:rsidP="00FD54D1">
      <w:pPr>
        <w:jc w:val="both"/>
        <w:rPr>
          <w:sz w:val="28"/>
          <w:szCs w:val="28"/>
        </w:rPr>
      </w:pPr>
      <w:r w:rsidRPr="00FD54D1">
        <w:rPr>
          <w:sz w:val="28"/>
          <w:szCs w:val="28"/>
        </w:rPr>
        <w:t>Dado que lo que devuelve un metodo no forma parte de la firma, los metodos sobrecargados pueden devolver cosas diferentes o lo mismo.</w:t>
      </w:r>
    </w:p>
    <w:p w14:paraId="1FBE6A88" w14:textId="58835C57" w:rsidR="00FD54D1" w:rsidRPr="00FD54D1" w:rsidRDefault="00FD54D1" w:rsidP="00FD54D1">
      <w:pPr>
        <w:jc w:val="both"/>
        <w:rPr>
          <w:sz w:val="28"/>
          <w:szCs w:val="28"/>
        </w:rPr>
      </w:pPr>
      <w:r w:rsidRPr="00FD54D1">
        <w:rPr>
          <w:sz w:val="28"/>
          <w:szCs w:val="28"/>
        </w:rPr>
        <w:t>Vemos que uno de los metodos ladrar() devuelve un String.</w:t>
      </w:r>
    </w:p>
    <w:p w14:paraId="427A5836" w14:textId="0C2DCA95" w:rsidR="00FD54D1" w:rsidRPr="00FD54D1" w:rsidRDefault="00FD54D1" w:rsidP="00FD54D1">
      <w:pPr>
        <w:jc w:val="both"/>
        <w:rPr>
          <w:b/>
          <w:bCs/>
          <w:sz w:val="40"/>
          <w:szCs w:val="40"/>
        </w:rPr>
      </w:pPr>
      <w:r w:rsidRPr="00FD54D1">
        <w:rPr>
          <w:b/>
          <w:bCs/>
          <w:sz w:val="40"/>
          <w:szCs w:val="40"/>
        </w:rPr>
        <w:lastRenderedPageBreak/>
        <w:t>Sobreescritura.</w:t>
      </w:r>
    </w:p>
    <w:p w14:paraId="3FFFB9D5" w14:textId="05F5BA70" w:rsidR="00FD54D1" w:rsidRPr="00A8071D" w:rsidRDefault="00FD54D1" w:rsidP="00A8071D">
      <w:pPr>
        <w:jc w:val="both"/>
        <w:rPr>
          <w:sz w:val="28"/>
          <w:szCs w:val="28"/>
        </w:rPr>
      </w:pPr>
      <w:r>
        <w:rPr>
          <w:sz w:val="28"/>
          <w:szCs w:val="28"/>
        </w:rPr>
        <w:t>Para poder sobreescribir metodos necesitamos una relacion de herencia, ya que lo que vamos a sobreescribir es un metodo de la superclase para que se comporte diferente en la subclase. A diferencia de la sobrecarga donde los metodos tienen que tener diferente firma, en este caso los metodos deben tener la misma firma.</w:t>
      </w:r>
    </w:p>
    <w:p w14:paraId="313A293B" w14:textId="3F399AEC" w:rsidR="00E768F0" w:rsidRDefault="00FD54D1" w:rsidP="00FD54D1">
      <w:pPr>
        <w:jc w:val="center"/>
        <w:rPr>
          <w:sz w:val="24"/>
          <w:szCs w:val="24"/>
        </w:rPr>
      </w:pPr>
      <w:r>
        <w:rPr>
          <w:noProof/>
          <w:sz w:val="24"/>
          <w:szCs w:val="24"/>
        </w:rPr>
        <w:drawing>
          <wp:inline distT="0" distB="0" distL="0" distR="0" wp14:anchorId="2E4B45D7" wp14:editId="45CF5B1C">
            <wp:extent cx="6038850" cy="2642538"/>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44484" cy="2645003"/>
                    </a:xfrm>
                    <a:prstGeom prst="rect">
                      <a:avLst/>
                    </a:prstGeom>
                    <a:noFill/>
                    <a:ln>
                      <a:noFill/>
                    </a:ln>
                  </pic:spPr>
                </pic:pic>
              </a:graphicData>
            </a:graphic>
          </wp:inline>
        </w:drawing>
      </w:r>
    </w:p>
    <w:p w14:paraId="1FF92109" w14:textId="33750CD2" w:rsidR="00A00CED" w:rsidRDefault="00A00CED" w:rsidP="00FD54D1">
      <w:pPr>
        <w:jc w:val="center"/>
        <w:rPr>
          <w:sz w:val="24"/>
          <w:szCs w:val="24"/>
        </w:rPr>
      </w:pPr>
    </w:p>
    <w:p w14:paraId="7516DC48" w14:textId="7BA481AB" w:rsidR="006E05F0" w:rsidRDefault="006E05F0" w:rsidP="006E05F0">
      <w:pPr>
        <w:jc w:val="center"/>
        <w:rPr>
          <w:sz w:val="32"/>
          <w:szCs w:val="32"/>
        </w:rPr>
      </w:pPr>
    </w:p>
    <w:p w14:paraId="710F6CD6" w14:textId="77777777" w:rsidR="005C770E" w:rsidRDefault="005C770E" w:rsidP="006E05F0">
      <w:pPr>
        <w:jc w:val="center"/>
        <w:rPr>
          <w:sz w:val="32"/>
          <w:szCs w:val="32"/>
        </w:rPr>
      </w:pPr>
    </w:p>
    <w:p w14:paraId="0433AC18" w14:textId="2CCAA489" w:rsidR="00A00CED" w:rsidRDefault="006E05F0" w:rsidP="006E05F0">
      <w:pPr>
        <w:jc w:val="center"/>
        <w:rPr>
          <w:sz w:val="32"/>
          <w:szCs w:val="32"/>
        </w:rPr>
      </w:pPr>
      <w:r>
        <w:rPr>
          <w:noProof/>
          <w:sz w:val="32"/>
          <w:szCs w:val="32"/>
        </w:rPr>
        <w:drawing>
          <wp:inline distT="0" distB="0" distL="0" distR="0" wp14:anchorId="1ACE1B50" wp14:editId="0DB70099">
            <wp:extent cx="6231739" cy="3352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8335" cy="3361729"/>
                    </a:xfrm>
                    <a:prstGeom prst="rect">
                      <a:avLst/>
                    </a:prstGeom>
                    <a:noFill/>
                    <a:ln>
                      <a:noFill/>
                    </a:ln>
                  </pic:spPr>
                </pic:pic>
              </a:graphicData>
            </a:graphic>
          </wp:inline>
        </w:drawing>
      </w:r>
    </w:p>
    <w:p w14:paraId="19496D7A" w14:textId="77777777" w:rsidR="006E05F0" w:rsidRDefault="006E05F0" w:rsidP="006E05F0">
      <w:pPr>
        <w:jc w:val="center"/>
        <w:rPr>
          <w:b/>
          <w:bCs/>
          <w:sz w:val="40"/>
          <w:szCs w:val="40"/>
        </w:rPr>
      </w:pPr>
    </w:p>
    <w:p w14:paraId="74EA63F4" w14:textId="77777777" w:rsidR="006E05F0" w:rsidRDefault="006E05F0" w:rsidP="006E05F0">
      <w:pPr>
        <w:jc w:val="center"/>
        <w:rPr>
          <w:b/>
          <w:bCs/>
          <w:sz w:val="40"/>
          <w:szCs w:val="40"/>
        </w:rPr>
      </w:pPr>
    </w:p>
    <w:p w14:paraId="5072D298" w14:textId="30F9A98D" w:rsidR="006E05F0" w:rsidRPr="005C770E" w:rsidRDefault="006E05F0" w:rsidP="006E05F0">
      <w:pPr>
        <w:jc w:val="center"/>
        <w:rPr>
          <w:b/>
          <w:bCs/>
          <w:sz w:val="52"/>
          <w:szCs w:val="52"/>
          <w:u w:val="single"/>
        </w:rPr>
      </w:pPr>
      <w:r w:rsidRPr="005C770E">
        <w:rPr>
          <w:b/>
          <w:bCs/>
          <w:sz w:val="52"/>
          <w:szCs w:val="52"/>
          <w:u w:val="single"/>
        </w:rPr>
        <w:lastRenderedPageBreak/>
        <w:t>Sobrecarga en codigo.</w:t>
      </w:r>
    </w:p>
    <w:p w14:paraId="3EC70692" w14:textId="171CACAE" w:rsidR="006E05F0" w:rsidRDefault="006E05F0" w:rsidP="006E05F0">
      <w:pPr>
        <w:jc w:val="center"/>
        <w:rPr>
          <w:sz w:val="32"/>
          <w:szCs w:val="32"/>
        </w:rPr>
      </w:pPr>
      <w:r>
        <w:rPr>
          <w:noProof/>
          <w:sz w:val="32"/>
          <w:szCs w:val="32"/>
        </w:rPr>
        <w:drawing>
          <wp:inline distT="0" distB="0" distL="0" distR="0" wp14:anchorId="0920EB94" wp14:editId="656AC7DD">
            <wp:extent cx="5724525" cy="4051202"/>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612" cy="4056925"/>
                    </a:xfrm>
                    <a:prstGeom prst="rect">
                      <a:avLst/>
                    </a:prstGeom>
                    <a:noFill/>
                    <a:ln>
                      <a:noFill/>
                    </a:ln>
                  </pic:spPr>
                </pic:pic>
              </a:graphicData>
            </a:graphic>
          </wp:inline>
        </w:drawing>
      </w:r>
    </w:p>
    <w:p w14:paraId="23066E71" w14:textId="77777777" w:rsidR="006E05F0" w:rsidRDefault="006E05F0" w:rsidP="006E05F0">
      <w:pPr>
        <w:jc w:val="center"/>
        <w:rPr>
          <w:sz w:val="32"/>
          <w:szCs w:val="32"/>
        </w:rPr>
      </w:pPr>
    </w:p>
    <w:p w14:paraId="50E35F60" w14:textId="74EC29A4" w:rsidR="006E05F0" w:rsidRDefault="006E05F0" w:rsidP="006E05F0">
      <w:pPr>
        <w:jc w:val="center"/>
        <w:rPr>
          <w:sz w:val="32"/>
          <w:szCs w:val="32"/>
        </w:rPr>
      </w:pPr>
      <w:r>
        <w:rPr>
          <w:noProof/>
          <w:sz w:val="32"/>
          <w:szCs w:val="32"/>
        </w:rPr>
        <w:drawing>
          <wp:inline distT="0" distB="0" distL="0" distR="0" wp14:anchorId="1F3A01EF" wp14:editId="6A7E1E44">
            <wp:extent cx="5676900" cy="27866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1835" cy="2789107"/>
                    </a:xfrm>
                    <a:prstGeom prst="rect">
                      <a:avLst/>
                    </a:prstGeom>
                    <a:noFill/>
                    <a:ln>
                      <a:noFill/>
                    </a:ln>
                  </pic:spPr>
                </pic:pic>
              </a:graphicData>
            </a:graphic>
          </wp:inline>
        </w:drawing>
      </w:r>
    </w:p>
    <w:p w14:paraId="3F49FDC0" w14:textId="722F0D7A" w:rsidR="006E05F0" w:rsidRDefault="006E05F0" w:rsidP="006E05F0">
      <w:pPr>
        <w:jc w:val="center"/>
        <w:rPr>
          <w:sz w:val="32"/>
          <w:szCs w:val="32"/>
        </w:rPr>
      </w:pPr>
    </w:p>
    <w:p w14:paraId="65F11A0A" w14:textId="77777777" w:rsidR="005C770E" w:rsidRDefault="005C770E" w:rsidP="006E05F0">
      <w:pPr>
        <w:jc w:val="center"/>
        <w:rPr>
          <w:b/>
          <w:bCs/>
          <w:sz w:val="44"/>
          <w:szCs w:val="44"/>
          <w:u w:val="single"/>
        </w:rPr>
      </w:pPr>
    </w:p>
    <w:p w14:paraId="04A28940" w14:textId="77777777" w:rsidR="005C770E" w:rsidRDefault="005C770E" w:rsidP="006E05F0">
      <w:pPr>
        <w:jc w:val="center"/>
        <w:rPr>
          <w:b/>
          <w:bCs/>
          <w:sz w:val="44"/>
          <w:szCs w:val="44"/>
          <w:u w:val="single"/>
        </w:rPr>
      </w:pPr>
    </w:p>
    <w:p w14:paraId="18CCBD98" w14:textId="77777777" w:rsidR="005C770E" w:rsidRDefault="005C770E" w:rsidP="006E05F0">
      <w:pPr>
        <w:jc w:val="center"/>
        <w:rPr>
          <w:b/>
          <w:bCs/>
          <w:sz w:val="44"/>
          <w:szCs w:val="44"/>
          <w:u w:val="single"/>
        </w:rPr>
      </w:pPr>
    </w:p>
    <w:p w14:paraId="1224FBAE" w14:textId="6A78010A" w:rsidR="006E05F0" w:rsidRDefault="006E05F0" w:rsidP="006E05F0">
      <w:pPr>
        <w:jc w:val="center"/>
        <w:rPr>
          <w:b/>
          <w:bCs/>
          <w:sz w:val="44"/>
          <w:szCs w:val="44"/>
          <w:u w:val="single"/>
        </w:rPr>
      </w:pPr>
      <w:r w:rsidRPr="006E05F0">
        <w:rPr>
          <w:b/>
          <w:bCs/>
          <w:sz w:val="44"/>
          <w:szCs w:val="44"/>
          <w:u w:val="single"/>
        </w:rPr>
        <w:lastRenderedPageBreak/>
        <w:t>Sobreescribir en el codigo.</w:t>
      </w:r>
    </w:p>
    <w:p w14:paraId="4C220A29" w14:textId="77777777" w:rsidR="005C770E" w:rsidRDefault="005C770E" w:rsidP="006E05F0">
      <w:pPr>
        <w:jc w:val="center"/>
        <w:rPr>
          <w:b/>
          <w:bCs/>
          <w:sz w:val="44"/>
          <w:szCs w:val="44"/>
          <w:u w:val="single"/>
        </w:rPr>
      </w:pPr>
    </w:p>
    <w:p w14:paraId="1EA8D773" w14:textId="77777777" w:rsidR="005C770E" w:rsidRDefault="005C770E" w:rsidP="006E05F0">
      <w:pPr>
        <w:jc w:val="center"/>
        <w:rPr>
          <w:b/>
          <w:bCs/>
          <w:sz w:val="44"/>
          <w:szCs w:val="44"/>
          <w:u w:val="single"/>
        </w:rPr>
      </w:pPr>
    </w:p>
    <w:p w14:paraId="11382721" w14:textId="50EC91F9" w:rsidR="006E05F0" w:rsidRDefault="006E05F0" w:rsidP="006E05F0">
      <w:pPr>
        <w:jc w:val="center"/>
        <w:rPr>
          <w:b/>
          <w:bCs/>
          <w:sz w:val="44"/>
          <w:szCs w:val="44"/>
          <w:u w:val="single"/>
        </w:rPr>
      </w:pPr>
      <w:r>
        <w:rPr>
          <w:b/>
          <w:bCs/>
          <w:noProof/>
          <w:sz w:val="44"/>
          <w:szCs w:val="44"/>
          <w:u w:val="single"/>
        </w:rPr>
        <w:drawing>
          <wp:inline distT="0" distB="0" distL="0" distR="0" wp14:anchorId="63A4B9BC" wp14:editId="4E87A1FC">
            <wp:extent cx="6057900" cy="34956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495675"/>
                    </a:xfrm>
                    <a:prstGeom prst="rect">
                      <a:avLst/>
                    </a:prstGeom>
                    <a:noFill/>
                    <a:ln>
                      <a:noFill/>
                    </a:ln>
                  </pic:spPr>
                </pic:pic>
              </a:graphicData>
            </a:graphic>
          </wp:inline>
        </w:drawing>
      </w:r>
    </w:p>
    <w:p w14:paraId="0D0D23B0" w14:textId="77777777" w:rsidR="005C770E" w:rsidRDefault="005C770E" w:rsidP="006E05F0">
      <w:pPr>
        <w:jc w:val="center"/>
        <w:rPr>
          <w:b/>
          <w:bCs/>
          <w:sz w:val="44"/>
          <w:szCs w:val="44"/>
          <w:u w:val="single"/>
        </w:rPr>
      </w:pPr>
    </w:p>
    <w:p w14:paraId="52344E1B" w14:textId="77777777" w:rsidR="005C770E" w:rsidRDefault="005C770E" w:rsidP="006E05F0">
      <w:pPr>
        <w:jc w:val="center"/>
        <w:rPr>
          <w:b/>
          <w:bCs/>
          <w:sz w:val="44"/>
          <w:szCs w:val="44"/>
          <w:u w:val="single"/>
        </w:rPr>
      </w:pPr>
    </w:p>
    <w:p w14:paraId="305AD4DE" w14:textId="4C1EBC8D" w:rsidR="006E05F0" w:rsidRDefault="00E60F38" w:rsidP="006E05F0">
      <w:pPr>
        <w:jc w:val="center"/>
        <w:rPr>
          <w:b/>
          <w:bCs/>
          <w:sz w:val="44"/>
          <w:szCs w:val="44"/>
          <w:u w:val="single"/>
        </w:rPr>
      </w:pPr>
      <w:r w:rsidRPr="00777C91">
        <w:rPr>
          <w:b/>
          <w:bCs/>
          <w:noProof/>
          <w:sz w:val="44"/>
          <w:szCs w:val="44"/>
        </w:rPr>
        <w:drawing>
          <wp:inline distT="0" distB="0" distL="0" distR="0" wp14:anchorId="7C5FC9EC" wp14:editId="48A7D4D5">
            <wp:extent cx="6000750" cy="10142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21058" cy="1017701"/>
                    </a:xfrm>
                    <a:prstGeom prst="rect">
                      <a:avLst/>
                    </a:prstGeom>
                    <a:noFill/>
                    <a:ln>
                      <a:noFill/>
                    </a:ln>
                  </pic:spPr>
                </pic:pic>
              </a:graphicData>
            </a:graphic>
          </wp:inline>
        </w:drawing>
      </w:r>
    </w:p>
    <w:p w14:paraId="295F620B" w14:textId="4B41133E" w:rsidR="006E05F0" w:rsidRDefault="006E05F0" w:rsidP="006E05F0">
      <w:pPr>
        <w:jc w:val="center"/>
        <w:rPr>
          <w:b/>
          <w:bCs/>
          <w:sz w:val="44"/>
          <w:szCs w:val="44"/>
          <w:u w:val="single"/>
        </w:rPr>
      </w:pPr>
    </w:p>
    <w:p w14:paraId="09998755" w14:textId="77777777" w:rsidR="005C770E" w:rsidRDefault="005C770E" w:rsidP="006E05F0">
      <w:pPr>
        <w:jc w:val="center"/>
        <w:rPr>
          <w:b/>
          <w:bCs/>
          <w:sz w:val="44"/>
          <w:szCs w:val="44"/>
          <w:u w:val="single"/>
        </w:rPr>
      </w:pPr>
    </w:p>
    <w:p w14:paraId="538D567B" w14:textId="77777777" w:rsidR="005C770E" w:rsidRDefault="005C770E" w:rsidP="006E05F0">
      <w:pPr>
        <w:jc w:val="center"/>
        <w:rPr>
          <w:b/>
          <w:bCs/>
          <w:sz w:val="44"/>
          <w:szCs w:val="44"/>
          <w:u w:val="single"/>
        </w:rPr>
      </w:pPr>
    </w:p>
    <w:p w14:paraId="39E34EFA" w14:textId="77777777" w:rsidR="005C770E" w:rsidRDefault="005C770E" w:rsidP="006E05F0">
      <w:pPr>
        <w:jc w:val="center"/>
        <w:rPr>
          <w:b/>
          <w:bCs/>
          <w:sz w:val="44"/>
          <w:szCs w:val="44"/>
          <w:u w:val="single"/>
        </w:rPr>
      </w:pPr>
    </w:p>
    <w:p w14:paraId="6A0AF6AF" w14:textId="77777777" w:rsidR="005C770E" w:rsidRDefault="005C770E" w:rsidP="006E05F0">
      <w:pPr>
        <w:jc w:val="center"/>
        <w:rPr>
          <w:b/>
          <w:bCs/>
          <w:sz w:val="44"/>
          <w:szCs w:val="44"/>
          <w:u w:val="single"/>
        </w:rPr>
      </w:pPr>
    </w:p>
    <w:p w14:paraId="094171E3" w14:textId="6059A48F" w:rsidR="00777C91" w:rsidRDefault="00777C91" w:rsidP="006E05F0">
      <w:pPr>
        <w:jc w:val="center"/>
        <w:rPr>
          <w:b/>
          <w:bCs/>
          <w:sz w:val="44"/>
          <w:szCs w:val="44"/>
          <w:u w:val="single"/>
        </w:rPr>
      </w:pPr>
      <w:r>
        <w:rPr>
          <w:b/>
          <w:bCs/>
          <w:sz w:val="44"/>
          <w:szCs w:val="44"/>
          <w:u w:val="single"/>
        </w:rPr>
        <w:lastRenderedPageBreak/>
        <w:t xml:space="preserve">Herencia en </w:t>
      </w:r>
      <w:r w:rsidR="005C770E">
        <w:rPr>
          <w:b/>
          <w:bCs/>
          <w:sz w:val="44"/>
          <w:szCs w:val="44"/>
          <w:u w:val="single"/>
        </w:rPr>
        <w:t>Codigo</w:t>
      </w:r>
    </w:p>
    <w:p w14:paraId="3DDC5CF8" w14:textId="683BE64C" w:rsidR="00777C91" w:rsidRPr="00777C91" w:rsidRDefault="00777C91" w:rsidP="00777C91">
      <w:pPr>
        <w:rPr>
          <w:sz w:val="32"/>
          <w:szCs w:val="32"/>
        </w:rPr>
      </w:pPr>
      <w:r>
        <w:rPr>
          <w:sz w:val="28"/>
          <w:szCs w:val="28"/>
        </w:rPr>
        <w:t>Un empleado tiene ciertas caracteristicas y repsonsabilidades, estas se agregan a las que hereda como persona. Con lo cual es necesario primero crear los atributos de persona y depsues los de empleado.</w:t>
      </w:r>
      <w:r>
        <w:rPr>
          <w:sz w:val="28"/>
          <w:szCs w:val="28"/>
        </w:rPr>
        <w:br/>
        <w:t xml:space="preserve">La herencia se implementa mediante la palabra </w:t>
      </w:r>
      <w:r w:rsidRPr="00777C91">
        <w:rPr>
          <w:b/>
          <w:bCs/>
          <w:sz w:val="28"/>
          <w:szCs w:val="28"/>
          <w:u w:val="single"/>
        </w:rPr>
        <w:t>extends</w:t>
      </w:r>
      <w:r>
        <w:rPr>
          <w:sz w:val="28"/>
          <w:szCs w:val="28"/>
        </w:rPr>
        <w:t>.</w:t>
      </w:r>
    </w:p>
    <w:p w14:paraId="71E24A4E" w14:textId="421E521A" w:rsidR="003135F3" w:rsidRDefault="00777C91" w:rsidP="006E05F0">
      <w:pPr>
        <w:jc w:val="center"/>
        <w:rPr>
          <w:b/>
          <w:bCs/>
          <w:sz w:val="44"/>
          <w:szCs w:val="44"/>
        </w:rPr>
      </w:pPr>
      <w:r>
        <w:rPr>
          <w:b/>
          <w:bCs/>
          <w:noProof/>
          <w:sz w:val="44"/>
          <w:szCs w:val="44"/>
        </w:rPr>
        <w:drawing>
          <wp:inline distT="0" distB="0" distL="0" distR="0" wp14:anchorId="0412B121" wp14:editId="36DD0E8C">
            <wp:extent cx="6660092" cy="165735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6819" cy="1659024"/>
                    </a:xfrm>
                    <a:prstGeom prst="rect">
                      <a:avLst/>
                    </a:prstGeom>
                    <a:noFill/>
                    <a:ln>
                      <a:noFill/>
                    </a:ln>
                  </pic:spPr>
                </pic:pic>
              </a:graphicData>
            </a:graphic>
          </wp:inline>
        </w:drawing>
      </w:r>
    </w:p>
    <w:p w14:paraId="20407C2D" w14:textId="79609541" w:rsidR="00777C91" w:rsidRDefault="00777C91" w:rsidP="00777C91">
      <w:pPr>
        <w:rPr>
          <w:sz w:val="28"/>
          <w:szCs w:val="28"/>
        </w:rPr>
      </w:pPr>
    </w:p>
    <w:p w14:paraId="094AE8C9" w14:textId="6FAA0498" w:rsidR="00777C91" w:rsidRPr="00777C91" w:rsidRDefault="00777C91" w:rsidP="00777C91">
      <w:pPr>
        <w:rPr>
          <w:sz w:val="28"/>
          <w:szCs w:val="28"/>
        </w:rPr>
      </w:pPr>
      <w:r>
        <w:rPr>
          <w:sz w:val="28"/>
          <w:szCs w:val="28"/>
        </w:rPr>
        <w:t xml:space="preserve">En el siguiente ejemplo, antes de crear los atributos de empleado, hacemos uso de la super clase, introduciendo sus parametros y </w:t>
      </w:r>
      <w:r w:rsidR="005C770E">
        <w:rPr>
          <w:sz w:val="28"/>
          <w:szCs w:val="28"/>
        </w:rPr>
        <w:t>despues los propios de la clase empleado.</w:t>
      </w:r>
    </w:p>
    <w:p w14:paraId="39A4005A" w14:textId="56F6C81D" w:rsidR="00777C91" w:rsidRDefault="00777C91" w:rsidP="00777C91">
      <w:pPr>
        <w:jc w:val="center"/>
        <w:rPr>
          <w:b/>
          <w:bCs/>
          <w:sz w:val="44"/>
          <w:szCs w:val="44"/>
        </w:rPr>
      </w:pPr>
      <w:r>
        <w:rPr>
          <w:b/>
          <w:bCs/>
          <w:noProof/>
          <w:sz w:val="44"/>
          <w:szCs w:val="44"/>
        </w:rPr>
        <w:drawing>
          <wp:inline distT="0" distB="0" distL="0" distR="0" wp14:anchorId="54004E0F" wp14:editId="16D3D09D">
            <wp:extent cx="4981575" cy="552934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3744" cy="5531749"/>
                    </a:xfrm>
                    <a:prstGeom prst="rect">
                      <a:avLst/>
                    </a:prstGeom>
                    <a:noFill/>
                    <a:ln>
                      <a:noFill/>
                    </a:ln>
                  </pic:spPr>
                </pic:pic>
              </a:graphicData>
            </a:graphic>
          </wp:inline>
        </w:drawing>
      </w:r>
    </w:p>
    <w:p w14:paraId="5467D966" w14:textId="1B82166D" w:rsidR="005C770E" w:rsidRDefault="005C770E" w:rsidP="006D3785">
      <w:pPr>
        <w:jc w:val="center"/>
        <w:rPr>
          <w:b/>
          <w:bCs/>
          <w:sz w:val="28"/>
          <w:szCs w:val="28"/>
        </w:rPr>
      </w:pPr>
    </w:p>
    <w:p w14:paraId="68A30A5E" w14:textId="235AE58C" w:rsidR="006D3785" w:rsidRDefault="006D3785" w:rsidP="006D3785">
      <w:pPr>
        <w:jc w:val="center"/>
        <w:rPr>
          <w:b/>
          <w:bCs/>
          <w:sz w:val="40"/>
          <w:szCs w:val="40"/>
          <w:u w:val="single"/>
        </w:rPr>
      </w:pPr>
      <w:r w:rsidRPr="006D3785">
        <w:rPr>
          <w:b/>
          <w:bCs/>
          <w:sz w:val="40"/>
          <w:szCs w:val="40"/>
          <w:u w:val="single"/>
        </w:rPr>
        <w:t>Clase Object</w:t>
      </w:r>
    </w:p>
    <w:p w14:paraId="7124DE6F" w14:textId="6A760A29" w:rsidR="006D3785" w:rsidRDefault="006D3785" w:rsidP="006D3785">
      <w:pPr>
        <w:rPr>
          <w:sz w:val="28"/>
          <w:szCs w:val="28"/>
        </w:rPr>
      </w:pPr>
      <w:r>
        <w:rPr>
          <w:sz w:val="28"/>
          <w:szCs w:val="28"/>
        </w:rPr>
        <w:t>Todas las clases que creamos en Java derivan de la clase Object, aunque no este escrito explicitamente. Por eso cuando creamos una clase nueva, tiene ciertso metodos que hereda. De estos metodos vamos a tomar algunos para que funcione correctamente, debemos sobreescribirlos. El comportamiento que tienen por defecto puede causar errores o no ser el mas adecuado.</w:t>
      </w:r>
    </w:p>
    <w:p w14:paraId="4D70B6C3" w14:textId="2216E83C" w:rsidR="006D3785" w:rsidRDefault="006D3785" w:rsidP="006D3785">
      <w:pPr>
        <w:rPr>
          <w:b/>
          <w:bCs/>
          <w:sz w:val="36"/>
          <w:szCs w:val="36"/>
        </w:rPr>
      </w:pPr>
      <w:r w:rsidRPr="006D3785">
        <w:rPr>
          <w:b/>
          <w:bCs/>
          <w:sz w:val="36"/>
          <w:szCs w:val="36"/>
        </w:rPr>
        <w:t>Metodos heredados.</w:t>
      </w:r>
    </w:p>
    <w:p w14:paraId="34E56755" w14:textId="77777777" w:rsidR="006D3785" w:rsidRPr="006D3785" w:rsidRDefault="006D3785" w:rsidP="006D3785">
      <w:pPr>
        <w:numPr>
          <w:ilvl w:val="0"/>
          <w:numId w:val="7"/>
        </w:numPr>
        <w:rPr>
          <w:b/>
          <w:bCs/>
          <w:sz w:val="36"/>
          <w:szCs w:val="36"/>
        </w:rPr>
      </w:pPr>
      <w:r w:rsidRPr="006D3785">
        <w:rPr>
          <w:b/>
          <w:bCs/>
          <w:sz w:val="36"/>
          <w:szCs w:val="36"/>
        </w:rPr>
        <w:t>String toString()</w:t>
      </w:r>
    </w:p>
    <w:p w14:paraId="5FBA0649" w14:textId="77777777" w:rsidR="006D3785" w:rsidRPr="006D3785" w:rsidRDefault="006D3785" w:rsidP="006D3785">
      <w:pPr>
        <w:numPr>
          <w:ilvl w:val="0"/>
          <w:numId w:val="7"/>
        </w:numPr>
        <w:rPr>
          <w:b/>
          <w:bCs/>
          <w:sz w:val="36"/>
          <w:szCs w:val="36"/>
        </w:rPr>
      </w:pPr>
      <w:r w:rsidRPr="006D3785">
        <w:rPr>
          <w:b/>
          <w:bCs/>
          <w:sz w:val="36"/>
          <w:szCs w:val="36"/>
        </w:rPr>
        <w:t>boolean equals(Object o)</w:t>
      </w:r>
    </w:p>
    <w:p w14:paraId="7E9019A0" w14:textId="4AFEE22E" w:rsidR="006D3785" w:rsidRDefault="006D3785" w:rsidP="006D3785">
      <w:pPr>
        <w:numPr>
          <w:ilvl w:val="0"/>
          <w:numId w:val="7"/>
        </w:numPr>
        <w:rPr>
          <w:b/>
          <w:bCs/>
          <w:sz w:val="36"/>
          <w:szCs w:val="36"/>
        </w:rPr>
      </w:pPr>
      <w:r w:rsidRPr="006D3785">
        <w:rPr>
          <w:b/>
          <w:bCs/>
          <w:sz w:val="36"/>
          <w:szCs w:val="36"/>
        </w:rPr>
        <w:t>int hashCode()</w:t>
      </w:r>
    </w:p>
    <w:p w14:paraId="2F37D2C8" w14:textId="19AE44AD" w:rsidR="006D3785" w:rsidRDefault="006D3785" w:rsidP="006D3785">
      <w:pPr>
        <w:rPr>
          <w:sz w:val="28"/>
          <w:szCs w:val="28"/>
        </w:rPr>
      </w:pPr>
    </w:p>
    <w:p w14:paraId="7C1BA511" w14:textId="3B8D4026" w:rsidR="006D3785" w:rsidRDefault="00395A38" w:rsidP="006D3785">
      <w:pPr>
        <w:rPr>
          <w:sz w:val="28"/>
          <w:szCs w:val="28"/>
        </w:rPr>
      </w:pPr>
      <w:r w:rsidRPr="00395A38">
        <w:rPr>
          <w:b/>
          <w:bCs/>
          <w:noProof/>
          <w:sz w:val="44"/>
          <w:szCs w:val="44"/>
        </w:rPr>
        <w:drawing>
          <wp:inline distT="0" distB="0" distL="0" distR="0" wp14:anchorId="63A9A12C" wp14:editId="4CFDB172">
            <wp:extent cx="1704975" cy="485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04975" cy="485775"/>
                    </a:xfrm>
                    <a:prstGeom prst="rect">
                      <a:avLst/>
                    </a:prstGeom>
                    <a:noFill/>
                    <a:ln>
                      <a:noFill/>
                    </a:ln>
                  </pic:spPr>
                </pic:pic>
              </a:graphicData>
            </a:graphic>
          </wp:inline>
        </w:drawing>
      </w:r>
      <w:r w:rsidR="006D3785">
        <w:rPr>
          <w:sz w:val="28"/>
          <w:szCs w:val="28"/>
        </w:rPr>
        <w:t>Toda clas hereda de Object el metodo toString, es decir, si no lo implementamos, los objetos que instanciamos tendran este metodo.</w:t>
      </w:r>
    </w:p>
    <w:p w14:paraId="18EFCA0A" w14:textId="249116DD" w:rsidR="006D3785" w:rsidRDefault="006D3785" w:rsidP="006D3785">
      <w:pPr>
        <w:rPr>
          <w:sz w:val="28"/>
          <w:szCs w:val="28"/>
        </w:rPr>
      </w:pPr>
      <w:r>
        <w:rPr>
          <w:sz w:val="28"/>
          <w:szCs w:val="28"/>
        </w:rPr>
        <w:t>Por ejemplo, en nuestra clase empleado, con nombre legajo, sueldo y descuento como atributos, que pasaria si uso el metodo toString():</w:t>
      </w:r>
    </w:p>
    <w:p w14:paraId="6D26E543" w14:textId="543FE9AF" w:rsidR="006D3785" w:rsidRDefault="006D3785" w:rsidP="006D3785">
      <w:pPr>
        <w:jc w:val="center"/>
        <w:rPr>
          <w:sz w:val="28"/>
          <w:szCs w:val="28"/>
        </w:rPr>
      </w:pPr>
      <w:r>
        <w:rPr>
          <w:noProof/>
          <w:sz w:val="28"/>
          <w:szCs w:val="28"/>
        </w:rPr>
        <w:drawing>
          <wp:inline distT="0" distB="0" distL="0" distR="0" wp14:anchorId="59133EB0" wp14:editId="06D92A7E">
            <wp:extent cx="4810125" cy="139902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1283" cy="1402268"/>
                    </a:xfrm>
                    <a:prstGeom prst="rect">
                      <a:avLst/>
                    </a:prstGeom>
                    <a:noFill/>
                    <a:ln>
                      <a:noFill/>
                    </a:ln>
                  </pic:spPr>
                </pic:pic>
              </a:graphicData>
            </a:graphic>
          </wp:inline>
        </w:drawing>
      </w:r>
    </w:p>
    <w:p w14:paraId="32F4BB1A" w14:textId="12EA0967" w:rsidR="006D3785" w:rsidRDefault="006D3785" w:rsidP="006D3785">
      <w:pPr>
        <w:rPr>
          <w:sz w:val="28"/>
          <w:szCs w:val="28"/>
        </w:rPr>
      </w:pPr>
      <w:r>
        <w:rPr>
          <w:sz w:val="28"/>
          <w:szCs w:val="28"/>
        </w:rPr>
        <w:t xml:space="preserve">Al usar el metodo, no tendriamos un error, pero la informacion mostrada </w:t>
      </w:r>
      <w:r>
        <w:rPr>
          <w:b/>
          <w:bCs/>
          <w:sz w:val="28"/>
          <w:szCs w:val="28"/>
        </w:rPr>
        <w:t>NO</w:t>
      </w:r>
      <w:r>
        <w:rPr>
          <w:sz w:val="28"/>
          <w:szCs w:val="28"/>
        </w:rPr>
        <w:t xml:space="preserve"> seria algo comprensible.</w:t>
      </w:r>
    </w:p>
    <w:p w14:paraId="37777DD9" w14:textId="6EB03EEC" w:rsidR="006D3785" w:rsidRDefault="006D3785" w:rsidP="006D3785">
      <w:pPr>
        <w:rPr>
          <w:sz w:val="28"/>
          <w:szCs w:val="28"/>
        </w:rPr>
      </w:pPr>
      <w:r>
        <w:rPr>
          <w:noProof/>
          <w:sz w:val="28"/>
          <w:szCs w:val="28"/>
        </w:rPr>
        <w:drawing>
          <wp:inline distT="0" distB="0" distL="0" distR="0" wp14:anchorId="27E5E6E9" wp14:editId="1C77F597">
            <wp:extent cx="6486525" cy="19716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6525" cy="1971675"/>
                    </a:xfrm>
                    <a:prstGeom prst="rect">
                      <a:avLst/>
                    </a:prstGeom>
                    <a:noFill/>
                    <a:ln>
                      <a:noFill/>
                    </a:ln>
                  </pic:spPr>
                </pic:pic>
              </a:graphicData>
            </a:graphic>
          </wp:inline>
        </w:drawing>
      </w:r>
    </w:p>
    <w:p w14:paraId="7B5D792C" w14:textId="77777777" w:rsidR="005941A1" w:rsidRDefault="005941A1" w:rsidP="006D3785">
      <w:pPr>
        <w:rPr>
          <w:sz w:val="28"/>
          <w:szCs w:val="28"/>
        </w:rPr>
      </w:pPr>
    </w:p>
    <w:p w14:paraId="00ABEE7B" w14:textId="21AC21F8" w:rsidR="005941A1" w:rsidRDefault="006D3785" w:rsidP="006D3785">
      <w:pPr>
        <w:rPr>
          <w:sz w:val="28"/>
          <w:szCs w:val="28"/>
        </w:rPr>
      </w:pPr>
      <w:r w:rsidRPr="005941A1">
        <w:rPr>
          <w:b/>
          <w:bCs/>
          <w:sz w:val="40"/>
          <w:szCs w:val="40"/>
        </w:rPr>
        <w:t>Este metodo nos permite</w:t>
      </w:r>
      <w:r>
        <w:rPr>
          <w:sz w:val="28"/>
          <w:szCs w:val="28"/>
        </w:rPr>
        <w:t xml:space="preserve"> imprimir</w:t>
      </w:r>
      <w:r w:rsidR="00EB238B">
        <w:rPr>
          <w:sz w:val="28"/>
          <w:szCs w:val="28"/>
        </w:rPr>
        <w:t xml:space="preserve"> los datos de la clase de manera mas sencilla, los imprime en forma de string.</w:t>
      </w:r>
      <w:r w:rsidR="005941A1">
        <w:rPr>
          <w:sz w:val="28"/>
          <w:szCs w:val="28"/>
        </w:rPr>
        <w:t xml:space="preserve"> El resultado de la imagen anterior es llamando al metodo desde otro objeto/clase, en ese caso era desde el Main.</w:t>
      </w:r>
    </w:p>
    <w:p w14:paraId="36B1CA1F" w14:textId="40DDA82A" w:rsidR="005941A1" w:rsidRDefault="005941A1" w:rsidP="006D3785">
      <w:pPr>
        <w:rPr>
          <w:sz w:val="28"/>
          <w:szCs w:val="28"/>
        </w:rPr>
      </w:pPr>
      <w:r>
        <w:rPr>
          <w:sz w:val="28"/>
          <w:szCs w:val="28"/>
        </w:rPr>
        <w:t>Para que se imprima correctamente necesitamos hacerlo mediante la sobreescritura del metodo en la propia clase.</w:t>
      </w:r>
    </w:p>
    <w:p w14:paraId="466C44FE" w14:textId="77777777" w:rsidR="005941A1" w:rsidRPr="005941A1" w:rsidRDefault="005941A1" w:rsidP="005941A1">
      <w:pPr>
        <w:pStyle w:val="HTMLconformatoprevio"/>
        <w:shd w:val="clear" w:color="auto" w:fill="2B2B2B"/>
        <w:rPr>
          <w:color w:val="A9B7C6"/>
          <w:sz w:val="22"/>
          <w:szCs w:val="22"/>
        </w:rPr>
      </w:pPr>
      <w:r w:rsidRPr="005941A1">
        <w:rPr>
          <w:color w:val="CC7832"/>
          <w:sz w:val="22"/>
          <w:szCs w:val="22"/>
        </w:rPr>
        <w:t xml:space="preserve">public class </w:t>
      </w:r>
      <w:r w:rsidRPr="005941A1">
        <w:rPr>
          <w:color w:val="A9B7C6"/>
          <w:sz w:val="22"/>
          <w:szCs w:val="22"/>
        </w:rPr>
        <w:t>Empleado {</w:t>
      </w:r>
      <w:r w:rsidRPr="005941A1">
        <w:rPr>
          <w:color w:val="A9B7C6"/>
          <w:sz w:val="22"/>
          <w:szCs w:val="22"/>
        </w:rPr>
        <w:br/>
        <w:t xml:space="preserve">    </w:t>
      </w:r>
      <w:r w:rsidRPr="005941A1">
        <w:rPr>
          <w:color w:val="CC7832"/>
          <w:sz w:val="22"/>
          <w:szCs w:val="22"/>
        </w:rPr>
        <w:t xml:space="preserve">private </w:t>
      </w:r>
      <w:r w:rsidRPr="005941A1">
        <w:rPr>
          <w:color w:val="A9B7C6"/>
          <w:sz w:val="22"/>
          <w:szCs w:val="22"/>
        </w:rPr>
        <w:t xml:space="preserve">String </w:t>
      </w:r>
      <w:r w:rsidRPr="005941A1">
        <w:rPr>
          <w:color w:val="9876AA"/>
          <w:sz w:val="22"/>
          <w:szCs w:val="22"/>
        </w:rPr>
        <w:t>nombre</w:t>
      </w:r>
      <w:r w:rsidRPr="005941A1">
        <w:rPr>
          <w:color w:val="CC7832"/>
          <w:sz w:val="22"/>
          <w:szCs w:val="22"/>
        </w:rPr>
        <w:t>;</w:t>
      </w:r>
      <w:r w:rsidRPr="005941A1">
        <w:rPr>
          <w:color w:val="CC7832"/>
          <w:sz w:val="22"/>
          <w:szCs w:val="22"/>
        </w:rPr>
        <w:br/>
        <w:t xml:space="preserve">    private </w:t>
      </w:r>
      <w:r w:rsidRPr="005941A1">
        <w:rPr>
          <w:color w:val="A9B7C6"/>
          <w:sz w:val="22"/>
          <w:szCs w:val="22"/>
        </w:rPr>
        <w:t xml:space="preserve">String </w:t>
      </w:r>
      <w:r w:rsidRPr="005941A1">
        <w:rPr>
          <w:color w:val="9876AA"/>
          <w:sz w:val="22"/>
          <w:szCs w:val="22"/>
        </w:rPr>
        <w:t>legajo</w:t>
      </w:r>
      <w:r w:rsidRPr="005941A1">
        <w:rPr>
          <w:color w:val="CC7832"/>
          <w:sz w:val="22"/>
          <w:szCs w:val="22"/>
        </w:rPr>
        <w:t>;</w:t>
      </w:r>
      <w:r w:rsidRPr="005941A1">
        <w:rPr>
          <w:color w:val="CC7832"/>
          <w:sz w:val="22"/>
          <w:szCs w:val="22"/>
        </w:rPr>
        <w:br/>
        <w:t xml:space="preserve">    protected double </w:t>
      </w:r>
      <w:r w:rsidRPr="005941A1">
        <w:rPr>
          <w:color w:val="9876AA"/>
          <w:sz w:val="22"/>
          <w:szCs w:val="22"/>
        </w:rPr>
        <w:t>sueldo</w:t>
      </w:r>
      <w:r w:rsidRPr="005941A1">
        <w:rPr>
          <w:color w:val="CC7832"/>
          <w:sz w:val="22"/>
          <w:szCs w:val="22"/>
        </w:rPr>
        <w:t>;</w:t>
      </w:r>
      <w:r w:rsidRPr="005941A1">
        <w:rPr>
          <w:color w:val="CC7832"/>
          <w:sz w:val="22"/>
          <w:szCs w:val="22"/>
        </w:rPr>
        <w:br/>
        <w:t xml:space="preserve">    protected double </w:t>
      </w:r>
      <w:r w:rsidRPr="005941A1">
        <w:rPr>
          <w:color w:val="9876AA"/>
          <w:sz w:val="22"/>
          <w:szCs w:val="22"/>
        </w:rPr>
        <w:t>descuentos</w:t>
      </w:r>
      <w:r w:rsidRPr="005941A1">
        <w:rPr>
          <w:color w:val="CC7832"/>
          <w:sz w:val="22"/>
          <w:szCs w:val="22"/>
        </w:rPr>
        <w:t>;</w:t>
      </w:r>
      <w:r w:rsidRPr="005941A1">
        <w:rPr>
          <w:color w:val="CC7832"/>
          <w:sz w:val="22"/>
          <w:szCs w:val="22"/>
        </w:rPr>
        <w:br/>
      </w:r>
      <w:r w:rsidRPr="005941A1">
        <w:rPr>
          <w:color w:val="CC7832"/>
          <w:sz w:val="22"/>
          <w:szCs w:val="22"/>
        </w:rPr>
        <w:br/>
        <w:t xml:space="preserve">    public </w:t>
      </w:r>
      <w:r w:rsidRPr="005941A1">
        <w:rPr>
          <w:color w:val="FFC66D"/>
          <w:sz w:val="22"/>
          <w:szCs w:val="22"/>
        </w:rPr>
        <w:t>Empleado</w:t>
      </w:r>
      <w:r w:rsidRPr="005941A1">
        <w:rPr>
          <w:color w:val="A9B7C6"/>
          <w:sz w:val="22"/>
          <w:szCs w:val="22"/>
        </w:rPr>
        <w:t>(String nombre</w:t>
      </w:r>
      <w:r w:rsidRPr="005941A1">
        <w:rPr>
          <w:color w:val="CC7832"/>
          <w:sz w:val="22"/>
          <w:szCs w:val="22"/>
        </w:rPr>
        <w:t xml:space="preserve">, </w:t>
      </w:r>
      <w:r w:rsidRPr="005941A1">
        <w:rPr>
          <w:color w:val="A9B7C6"/>
          <w:sz w:val="22"/>
          <w:szCs w:val="22"/>
        </w:rPr>
        <w:t>String legajo) {</w:t>
      </w:r>
      <w:r w:rsidRPr="005941A1">
        <w:rPr>
          <w:color w:val="A9B7C6"/>
          <w:sz w:val="22"/>
          <w:szCs w:val="22"/>
        </w:rPr>
        <w:br/>
        <w:t xml:space="preserve">        </w:t>
      </w:r>
      <w:r w:rsidRPr="005941A1">
        <w:rPr>
          <w:color w:val="CC7832"/>
          <w:sz w:val="22"/>
          <w:szCs w:val="22"/>
        </w:rPr>
        <w:t>this</w:t>
      </w:r>
      <w:r w:rsidRPr="005941A1">
        <w:rPr>
          <w:color w:val="A9B7C6"/>
          <w:sz w:val="22"/>
          <w:szCs w:val="22"/>
        </w:rPr>
        <w:t>.</w:t>
      </w:r>
      <w:r w:rsidRPr="005941A1">
        <w:rPr>
          <w:color w:val="9876AA"/>
          <w:sz w:val="22"/>
          <w:szCs w:val="22"/>
        </w:rPr>
        <w:t xml:space="preserve">nombre </w:t>
      </w:r>
      <w:r w:rsidRPr="005941A1">
        <w:rPr>
          <w:color w:val="A9B7C6"/>
          <w:sz w:val="22"/>
          <w:szCs w:val="22"/>
        </w:rPr>
        <w:t>= nombre</w:t>
      </w:r>
      <w:r w:rsidRPr="005941A1">
        <w:rPr>
          <w:color w:val="CC7832"/>
          <w:sz w:val="22"/>
          <w:szCs w:val="22"/>
        </w:rPr>
        <w:t>;</w:t>
      </w:r>
      <w:r w:rsidRPr="005941A1">
        <w:rPr>
          <w:color w:val="CC7832"/>
          <w:sz w:val="22"/>
          <w:szCs w:val="22"/>
        </w:rPr>
        <w:br/>
        <w:t xml:space="preserve">        this</w:t>
      </w:r>
      <w:r w:rsidRPr="005941A1">
        <w:rPr>
          <w:color w:val="A9B7C6"/>
          <w:sz w:val="22"/>
          <w:szCs w:val="22"/>
        </w:rPr>
        <w:t>.</w:t>
      </w:r>
      <w:r w:rsidRPr="005941A1">
        <w:rPr>
          <w:color w:val="9876AA"/>
          <w:sz w:val="22"/>
          <w:szCs w:val="22"/>
        </w:rPr>
        <w:t xml:space="preserve">legajo </w:t>
      </w:r>
      <w:r w:rsidRPr="005941A1">
        <w:rPr>
          <w:color w:val="A9B7C6"/>
          <w:sz w:val="22"/>
          <w:szCs w:val="22"/>
        </w:rPr>
        <w:t>= legajo</w:t>
      </w:r>
      <w:r w:rsidRPr="005941A1">
        <w:rPr>
          <w:color w:val="CC7832"/>
          <w:sz w:val="22"/>
          <w:szCs w:val="22"/>
        </w:rPr>
        <w:t>;</w:t>
      </w:r>
      <w:r w:rsidRPr="005941A1">
        <w:rPr>
          <w:color w:val="CC7832"/>
          <w:sz w:val="22"/>
          <w:szCs w:val="22"/>
        </w:rPr>
        <w:br/>
        <w:t xml:space="preserve">    </w:t>
      </w:r>
      <w:r w:rsidRPr="005941A1">
        <w:rPr>
          <w:color w:val="A9B7C6"/>
          <w:sz w:val="22"/>
          <w:szCs w:val="22"/>
        </w:rPr>
        <w:t>}</w:t>
      </w:r>
      <w:r w:rsidRPr="005941A1">
        <w:rPr>
          <w:color w:val="A9B7C6"/>
          <w:sz w:val="22"/>
          <w:szCs w:val="22"/>
        </w:rPr>
        <w:br/>
      </w:r>
      <w:r w:rsidRPr="005941A1">
        <w:rPr>
          <w:color w:val="A9B7C6"/>
          <w:sz w:val="22"/>
          <w:szCs w:val="22"/>
        </w:rPr>
        <w:br/>
        <w:t xml:space="preserve">    </w:t>
      </w:r>
      <w:r w:rsidRPr="005941A1">
        <w:rPr>
          <w:color w:val="BBB529"/>
          <w:sz w:val="22"/>
          <w:szCs w:val="22"/>
        </w:rPr>
        <w:t>@Override</w:t>
      </w:r>
      <w:r w:rsidRPr="005941A1">
        <w:rPr>
          <w:color w:val="BBB529"/>
          <w:sz w:val="22"/>
          <w:szCs w:val="22"/>
        </w:rPr>
        <w:br/>
        <w:t xml:space="preserve">    </w:t>
      </w:r>
      <w:r w:rsidRPr="005941A1">
        <w:rPr>
          <w:color w:val="CC7832"/>
          <w:sz w:val="22"/>
          <w:szCs w:val="22"/>
        </w:rPr>
        <w:t xml:space="preserve">public </w:t>
      </w:r>
      <w:r w:rsidRPr="005941A1">
        <w:rPr>
          <w:color w:val="A9B7C6"/>
          <w:sz w:val="22"/>
          <w:szCs w:val="22"/>
        </w:rPr>
        <w:t xml:space="preserve">String </w:t>
      </w:r>
      <w:r w:rsidRPr="005941A1">
        <w:rPr>
          <w:color w:val="FFC66D"/>
          <w:sz w:val="22"/>
          <w:szCs w:val="22"/>
        </w:rPr>
        <w:t>toString</w:t>
      </w:r>
      <w:r w:rsidRPr="005941A1">
        <w:rPr>
          <w:color w:val="A9B7C6"/>
          <w:sz w:val="22"/>
          <w:szCs w:val="22"/>
        </w:rPr>
        <w:t>() {</w:t>
      </w:r>
      <w:r w:rsidRPr="005941A1">
        <w:rPr>
          <w:color w:val="A9B7C6"/>
          <w:sz w:val="22"/>
          <w:szCs w:val="22"/>
        </w:rPr>
        <w:br/>
        <w:t xml:space="preserve">        </w:t>
      </w:r>
      <w:r w:rsidRPr="005941A1">
        <w:rPr>
          <w:color w:val="CC7832"/>
          <w:sz w:val="22"/>
          <w:szCs w:val="22"/>
        </w:rPr>
        <w:t xml:space="preserve">return </w:t>
      </w:r>
      <w:r w:rsidRPr="005941A1">
        <w:rPr>
          <w:color w:val="6A8759"/>
          <w:sz w:val="22"/>
          <w:szCs w:val="22"/>
        </w:rPr>
        <w:t>"Nombre "</w:t>
      </w:r>
      <w:r w:rsidRPr="005941A1">
        <w:rPr>
          <w:color w:val="A9B7C6"/>
          <w:sz w:val="22"/>
          <w:szCs w:val="22"/>
        </w:rPr>
        <w:t>+</w:t>
      </w:r>
      <w:r w:rsidRPr="005941A1">
        <w:rPr>
          <w:color w:val="CC7832"/>
          <w:sz w:val="22"/>
          <w:szCs w:val="22"/>
        </w:rPr>
        <w:t>this</w:t>
      </w:r>
      <w:r w:rsidRPr="005941A1">
        <w:rPr>
          <w:color w:val="A9B7C6"/>
          <w:sz w:val="22"/>
          <w:szCs w:val="22"/>
        </w:rPr>
        <w:t>.</w:t>
      </w:r>
      <w:r w:rsidRPr="005941A1">
        <w:rPr>
          <w:color w:val="9876AA"/>
          <w:sz w:val="22"/>
          <w:szCs w:val="22"/>
        </w:rPr>
        <w:t>nombre</w:t>
      </w:r>
      <w:r w:rsidRPr="005941A1">
        <w:rPr>
          <w:color w:val="A9B7C6"/>
          <w:sz w:val="22"/>
          <w:szCs w:val="22"/>
        </w:rPr>
        <w:t>+</w:t>
      </w:r>
      <w:r w:rsidRPr="005941A1">
        <w:rPr>
          <w:color w:val="6A8759"/>
          <w:sz w:val="22"/>
          <w:szCs w:val="22"/>
        </w:rPr>
        <w:t>" legajo "</w:t>
      </w:r>
      <w:r w:rsidRPr="005941A1">
        <w:rPr>
          <w:color w:val="A9B7C6"/>
          <w:sz w:val="22"/>
          <w:szCs w:val="22"/>
        </w:rPr>
        <w:t>+</w:t>
      </w:r>
      <w:r w:rsidRPr="005941A1">
        <w:rPr>
          <w:color w:val="CC7832"/>
          <w:sz w:val="22"/>
          <w:szCs w:val="22"/>
        </w:rPr>
        <w:t>this</w:t>
      </w:r>
      <w:r w:rsidRPr="005941A1">
        <w:rPr>
          <w:color w:val="A9B7C6"/>
          <w:sz w:val="22"/>
          <w:szCs w:val="22"/>
        </w:rPr>
        <w:t>.</w:t>
      </w:r>
      <w:r w:rsidRPr="005941A1">
        <w:rPr>
          <w:color w:val="9876AA"/>
          <w:sz w:val="22"/>
          <w:szCs w:val="22"/>
        </w:rPr>
        <w:t>legajo</w:t>
      </w:r>
      <w:r w:rsidRPr="005941A1">
        <w:rPr>
          <w:color w:val="A9B7C6"/>
          <w:sz w:val="22"/>
          <w:szCs w:val="22"/>
        </w:rPr>
        <w:t>+</w:t>
      </w:r>
      <w:r w:rsidRPr="005941A1">
        <w:rPr>
          <w:color w:val="6A8759"/>
          <w:sz w:val="22"/>
          <w:szCs w:val="22"/>
        </w:rPr>
        <w:t>" - gracias"</w:t>
      </w:r>
      <w:r w:rsidRPr="005941A1">
        <w:rPr>
          <w:color w:val="CC7832"/>
          <w:sz w:val="22"/>
          <w:szCs w:val="22"/>
        </w:rPr>
        <w:t>;</w:t>
      </w:r>
      <w:r w:rsidRPr="005941A1">
        <w:rPr>
          <w:color w:val="CC7832"/>
          <w:sz w:val="22"/>
          <w:szCs w:val="22"/>
        </w:rPr>
        <w:br/>
        <w:t xml:space="preserve">    </w:t>
      </w:r>
      <w:r w:rsidRPr="005941A1">
        <w:rPr>
          <w:color w:val="A9B7C6"/>
          <w:sz w:val="22"/>
          <w:szCs w:val="22"/>
        </w:rPr>
        <w:t>}</w:t>
      </w:r>
      <w:r w:rsidRPr="005941A1">
        <w:rPr>
          <w:color w:val="A9B7C6"/>
          <w:sz w:val="22"/>
          <w:szCs w:val="22"/>
        </w:rPr>
        <w:br/>
        <w:t>}</w:t>
      </w:r>
    </w:p>
    <w:p w14:paraId="5D81EF07" w14:textId="69F0B0FF" w:rsidR="005941A1" w:rsidRDefault="005941A1" w:rsidP="006D3785">
      <w:pPr>
        <w:rPr>
          <w:sz w:val="28"/>
          <w:szCs w:val="28"/>
        </w:rPr>
      </w:pPr>
      <w:r>
        <w:rPr>
          <w:sz w:val="28"/>
          <w:szCs w:val="28"/>
        </w:rPr>
        <w:t>y luego lo invocamos desde le main para volver a imprimirlo y ver el resultado.</w:t>
      </w:r>
    </w:p>
    <w:p w14:paraId="0CFF8864" w14:textId="77777777" w:rsidR="005941A1" w:rsidRPr="005941A1" w:rsidRDefault="005941A1" w:rsidP="005941A1">
      <w:pPr>
        <w:pStyle w:val="HTMLconformatoprevio"/>
        <w:shd w:val="clear" w:color="auto" w:fill="2B2B2B"/>
        <w:rPr>
          <w:color w:val="A9B7C6"/>
          <w:sz w:val="24"/>
          <w:szCs w:val="24"/>
        </w:rPr>
      </w:pPr>
      <w:r w:rsidRPr="005941A1">
        <w:rPr>
          <w:color w:val="CC7832"/>
          <w:sz w:val="24"/>
          <w:szCs w:val="24"/>
        </w:rPr>
        <w:t xml:space="preserve">public class </w:t>
      </w:r>
      <w:r w:rsidRPr="005941A1">
        <w:rPr>
          <w:color w:val="A9B7C6"/>
          <w:sz w:val="24"/>
          <w:szCs w:val="24"/>
        </w:rPr>
        <w:t>Main {</w:t>
      </w:r>
      <w:r w:rsidRPr="005941A1">
        <w:rPr>
          <w:color w:val="A9B7C6"/>
          <w:sz w:val="24"/>
          <w:szCs w:val="24"/>
        </w:rPr>
        <w:br/>
        <w:t xml:space="preserve">    </w:t>
      </w:r>
      <w:r w:rsidRPr="005941A1">
        <w:rPr>
          <w:color w:val="CC7832"/>
          <w:sz w:val="24"/>
          <w:szCs w:val="24"/>
        </w:rPr>
        <w:t xml:space="preserve">public static void </w:t>
      </w:r>
      <w:r w:rsidRPr="005941A1">
        <w:rPr>
          <w:color w:val="FFC66D"/>
          <w:sz w:val="24"/>
          <w:szCs w:val="24"/>
        </w:rPr>
        <w:t>main</w:t>
      </w:r>
      <w:r w:rsidRPr="005941A1">
        <w:rPr>
          <w:color w:val="A9B7C6"/>
          <w:sz w:val="24"/>
          <w:szCs w:val="24"/>
        </w:rPr>
        <w:t>(String[] args) {</w:t>
      </w:r>
      <w:r w:rsidRPr="005941A1">
        <w:rPr>
          <w:color w:val="A9B7C6"/>
          <w:sz w:val="24"/>
          <w:szCs w:val="24"/>
        </w:rPr>
        <w:br/>
        <w:t xml:space="preserve">        Empleado nuevoEmpleado=</w:t>
      </w:r>
      <w:r w:rsidRPr="005941A1">
        <w:rPr>
          <w:color w:val="CC7832"/>
          <w:sz w:val="24"/>
          <w:szCs w:val="24"/>
        </w:rPr>
        <w:t xml:space="preserve">new </w:t>
      </w:r>
      <w:r w:rsidRPr="005941A1">
        <w:rPr>
          <w:color w:val="A9B7C6"/>
          <w:sz w:val="24"/>
          <w:szCs w:val="24"/>
        </w:rPr>
        <w:t>Empleado(</w:t>
      </w:r>
      <w:r w:rsidRPr="005941A1">
        <w:rPr>
          <w:color w:val="6A8759"/>
          <w:sz w:val="24"/>
          <w:szCs w:val="24"/>
        </w:rPr>
        <w:t>"Juan"</w:t>
      </w:r>
      <w:r w:rsidRPr="005941A1">
        <w:rPr>
          <w:color w:val="CC7832"/>
          <w:sz w:val="24"/>
          <w:szCs w:val="24"/>
        </w:rPr>
        <w:t>,</w:t>
      </w:r>
      <w:r w:rsidRPr="005941A1">
        <w:rPr>
          <w:color w:val="6A8759"/>
          <w:sz w:val="24"/>
          <w:szCs w:val="24"/>
        </w:rPr>
        <w:t>"1111"</w:t>
      </w:r>
      <w:r w:rsidRPr="005941A1">
        <w:rPr>
          <w:color w:val="A9B7C6"/>
          <w:sz w:val="24"/>
          <w:szCs w:val="24"/>
        </w:rPr>
        <w:t>)</w:t>
      </w:r>
      <w:r w:rsidRPr="005941A1">
        <w:rPr>
          <w:color w:val="CC7832"/>
          <w:sz w:val="24"/>
          <w:szCs w:val="24"/>
        </w:rPr>
        <w:t>;</w:t>
      </w:r>
      <w:r w:rsidRPr="005941A1">
        <w:rPr>
          <w:color w:val="CC7832"/>
          <w:sz w:val="24"/>
          <w:szCs w:val="24"/>
        </w:rPr>
        <w:br/>
      </w:r>
      <w:r w:rsidRPr="005941A1">
        <w:rPr>
          <w:color w:val="CC7832"/>
          <w:sz w:val="24"/>
          <w:szCs w:val="24"/>
        </w:rPr>
        <w:br/>
        <w:t xml:space="preserve">        </w:t>
      </w:r>
      <w:r w:rsidRPr="005941A1">
        <w:rPr>
          <w:color w:val="A9B7C6"/>
          <w:sz w:val="24"/>
          <w:szCs w:val="24"/>
        </w:rPr>
        <w:t>System.</w:t>
      </w:r>
      <w:r w:rsidRPr="005941A1">
        <w:rPr>
          <w:i/>
          <w:iCs/>
          <w:color w:val="9876AA"/>
          <w:sz w:val="24"/>
          <w:szCs w:val="24"/>
        </w:rPr>
        <w:t>out</w:t>
      </w:r>
      <w:r w:rsidRPr="005941A1">
        <w:rPr>
          <w:color w:val="A9B7C6"/>
          <w:sz w:val="24"/>
          <w:szCs w:val="24"/>
        </w:rPr>
        <w:t>.println(nuevoEmpleado.toString())</w:t>
      </w:r>
      <w:r w:rsidRPr="005941A1">
        <w:rPr>
          <w:color w:val="CC7832"/>
          <w:sz w:val="24"/>
          <w:szCs w:val="24"/>
        </w:rPr>
        <w:t>;</w:t>
      </w:r>
      <w:r w:rsidRPr="005941A1">
        <w:rPr>
          <w:color w:val="CC7832"/>
          <w:sz w:val="24"/>
          <w:szCs w:val="24"/>
        </w:rPr>
        <w:br/>
        <w:t xml:space="preserve">    </w:t>
      </w:r>
      <w:r w:rsidRPr="005941A1">
        <w:rPr>
          <w:color w:val="A9B7C6"/>
          <w:sz w:val="24"/>
          <w:szCs w:val="24"/>
        </w:rPr>
        <w:t>}</w:t>
      </w:r>
      <w:r w:rsidRPr="005941A1">
        <w:rPr>
          <w:color w:val="A9B7C6"/>
          <w:sz w:val="24"/>
          <w:szCs w:val="24"/>
        </w:rPr>
        <w:br/>
        <w:t>}</w:t>
      </w:r>
    </w:p>
    <w:p w14:paraId="699B28D5" w14:textId="639FDBFE" w:rsidR="005941A1" w:rsidRDefault="005941A1" w:rsidP="006D3785">
      <w:pPr>
        <w:rPr>
          <w:sz w:val="28"/>
          <w:szCs w:val="28"/>
        </w:rPr>
      </w:pPr>
      <w:r>
        <w:rPr>
          <w:sz w:val="28"/>
          <w:szCs w:val="28"/>
        </w:rPr>
        <w:t>Resultado:</w:t>
      </w:r>
    </w:p>
    <w:p w14:paraId="0403D5E4" w14:textId="3ED8715E" w:rsidR="005941A1" w:rsidRDefault="005941A1" w:rsidP="006D3785">
      <w:pPr>
        <w:rPr>
          <w:sz w:val="28"/>
          <w:szCs w:val="28"/>
        </w:rPr>
      </w:pPr>
      <w:r>
        <w:rPr>
          <w:noProof/>
          <w:sz w:val="28"/>
          <w:szCs w:val="28"/>
        </w:rPr>
        <w:drawing>
          <wp:inline distT="0" distB="0" distL="0" distR="0" wp14:anchorId="5FEAF9E4" wp14:editId="258D6E57">
            <wp:extent cx="3257550" cy="9239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7550" cy="923925"/>
                    </a:xfrm>
                    <a:prstGeom prst="rect">
                      <a:avLst/>
                    </a:prstGeom>
                    <a:noFill/>
                    <a:ln>
                      <a:noFill/>
                    </a:ln>
                  </pic:spPr>
                </pic:pic>
              </a:graphicData>
            </a:graphic>
          </wp:inline>
        </w:drawing>
      </w:r>
    </w:p>
    <w:p w14:paraId="1082066F" w14:textId="2EDCCF6E" w:rsidR="005941A1" w:rsidRDefault="005941A1" w:rsidP="006D3785">
      <w:pPr>
        <w:rPr>
          <w:sz w:val="28"/>
          <w:szCs w:val="28"/>
        </w:rPr>
      </w:pPr>
      <w:r>
        <w:rPr>
          <w:sz w:val="28"/>
          <w:szCs w:val="28"/>
        </w:rPr>
        <w:t>De otra forma, para poder imprimirlo de forma correcta tendriamos que escribir en el main o donde sea que lo requiramos, utilizando los getters y armando toda la estructura para hacerlo. Ej:</w:t>
      </w:r>
    </w:p>
    <w:p w14:paraId="10EBC46D" w14:textId="77777777" w:rsidR="005941A1" w:rsidRPr="005941A1" w:rsidRDefault="005941A1" w:rsidP="005941A1">
      <w:pPr>
        <w:pStyle w:val="HTMLconformatoprevio"/>
        <w:shd w:val="clear" w:color="auto" w:fill="2B2B2B"/>
        <w:rPr>
          <w:color w:val="A9B7C6"/>
          <w:sz w:val="22"/>
          <w:szCs w:val="22"/>
        </w:rPr>
      </w:pPr>
      <w:r w:rsidRPr="005941A1">
        <w:rPr>
          <w:color w:val="CC7832"/>
          <w:sz w:val="22"/>
          <w:szCs w:val="22"/>
        </w:rPr>
        <w:t xml:space="preserve">public class </w:t>
      </w:r>
      <w:r w:rsidRPr="005941A1">
        <w:rPr>
          <w:color w:val="A9B7C6"/>
          <w:sz w:val="22"/>
          <w:szCs w:val="22"/>
        </w:rPr>
        <w:t>Main {</w:t>
      </w:r>
      <w:r w:rsidRPr="005941A1">
        <w:rPr>
          <w:color w:val="A9B7C6"/>
          <w:sz w:val="22"/>
          <w:szCs w:val="22"/>
        </w:rPr>
        <w:br/>
        <w:t xml:space="preserve">    </w:t>
      </w:r>
      <w:r w:rsidRPr="005941A1">
        <w:rPr>
          <w:color w:val="CC7832"/>
          <w:sz w:val="22"/>
          <w:szCs w:val="22"/>
        </w:rPr>
        <w:t xml:space="preserve">public static void </w:t>
      </w:r>
      <w:r w:rsidRPr="005941A1">
        <w:rPr>
          <w:color w:val="FFC66D"/>
          <w:sz w:val="22"/>
          <w:szCs w:val="22"/>
        </w:rPr>
        <w:t>main</w:t>
      </w:r>
      <w:r w:rsidRPr="005941A1">
        <w:rPr>
          <w:color w:val="A9B7C6"/>
          <w:sz w:val="22"/>
          <w:szCs w:val="22"/>
        </w:rPr>
        <w:t>(String[] args) {</w:t>
      </w:r>
      <w:r w:rsidRPr="005941A1">
        <w:rPr>
          <w:color w:val="A9B7C6"/>
          <w:sz w:val="22"/>
          <w:szCs w:val="22"/>
        </w:rPr>
        <w:br/>
        <w:t xml:space="preserve">        Empleado nuevoEmpleado=</w:t>
      </w:r>
      <w:r w:rsidRPr="005941A1">
        <w:rPr>
          <w:color w:val="CC7832"/>
          <w:sz w:val="22"/>
          <w:szCs w:val="22"/>
        </w:rPr>
        <w:t xml:space="preserve">new </w:t>
      </w:r>
      <w:r w:rsidRPr="005941A1">
        <w:rPr>
          <w:color w:val="A9B7C6"/>
          <w:sz w:val="22"/>
          <w:szCs w:val="22"/>
        </w:rPr>
        <w:t>Empleado(</w:t>
      </w:r>
      <w:r w:rsidRPr="005941A1">
        <w:rPr>
          <w:color w:val="6A8759"/>
          <w:sz w:val="22"/>
          <w:szCs w:val="22"/>
        </w:rPr>
        <w:t>"Juan"</w:t>
      </w:r>
      <w:r w:rsidRPr="005941A1">
        <w:rPr>
          <w:color w:val="CC7832"/>
          <w:sz w:val="22"/>
          <w:szCs w:val="22"/>
        </w:rPr>
        <w:t>,</w:t>
      </w:r>
      <w:r w:rsidRPr="005941A1">
        <w:rPr>
          <w:color w:val="6A8759"/>
          <w:sz w:val="22"/>
          <w:szCs w:val="22"/>
        </w:rPr>
        <w:t>"1111"</w:t>
      </w:r>
      <w:r w:rsidRPr="005941A1">
        <w:rPr>
          <w:color w:val="A9B7C6"/>
          <w:sz w:val="22"/>
          <w:szCs w:val="22"/>
        </w:rPr>
        <w:t>)</w:t>
      </w:r>
      <w:r w:rsidRPr="005941A1">
        <w:rPr>
          <w:color w:val="CC7832"/>
          <w:sz w:val="22"/>
          <w:szCs w:val="22"/>
        </w:rPr>
        <w:t>;</w:t>
      </w:r>
      <w:r w:rsidRPr="005941A1">
        <w:rPr>
          <w:color w:val="CC7832"/>
          <w:sz w:val="22"/>
          <w:szCs w:val="22"/>
        </w:rPr>
        <w:br/>
      </w:r>
      <w:r w:rsidRPr="005941A1">
        <w:rPr>
          <w:color w:val="CC7832"/>
          <w:sz w:val="22"/>
          <w:szCs w:val="22"/>
        </w:rPr>
        <w:br/>
        <w:t xml:space="preserve">        </w:t>
      </w:r>
      <w:r w:rsidRPr="005941A1">
        <w:rPr>
          <w:color w:val="A9B7C6"/>
          <w:sz w:val="22"/>
          <w:szCs w:val="22"/>
        </w:rPr>
        <w:t>System.</w:t>
      </w:r>
      <w:r w:rsidRPr="005941A1">
        <w:rPr>
          <w:i/>
          <w:iCs/>
          <w:color w:val="9876AA"/>
          <w:sz w:val="22"/>
          <w:szCs w:val="22"/>
        </w:rPr>
        <w:t>out</w:t>
      </w:r>
      <w:r w:rsidRPr="005941A1">
        <w:rPr>
          <w:color w:val="A9B7C6"/>
          <w:sz w:val="22"/>
          <w:szCs w:val="22"/>
        </w:rPr>
        <w:t>.println(</w:t>
      </w:r>
      <w:r w:rsidRPr="005941A1">
        <w:rPr>
          <w:color w:val="6A8759"/>
          <w:sz w:val="22"/>
          <w:szCs w:val="22"/>
        </w:rPr>
        <w:t>"Nombre "</w:t>
      </w:r>
      <w:r w:rsidRPr="005941A1">
        <w:rPr>
          <w:color w:val="A9B7C6"/>
          <w:sz w:val="22"/>
          <w:szCs w:val="22"/>
        </w:rPr>
        <w:t xml:space="preserve">+ nuevoEmpleado.getNombre()+ </w:t>
      </w:r>
      <w:r w:rsidRPr="005941A1">
        <w:rPr>
          <w:color w:val="6A8759"/>
          <w:sz w:val="22"/>
          <w:szCs w:val="22"/>
        </w:rPr>
        <w:t>" legajo "</w:t>
      </w:r>
      <w:r w:rsidRPr="005941A1">
        <w:rPr>
          <w:color w:val="6A8759"/>
          <w:sz w:val="22"/>
          <w:szCs w:val="22"/>
        </w:rPr>
        <w:br/>
        <w:t xml:space="preserve">                </w:t>
      </w:r>
      <w:r w:rsidRPr="005941A1">
        <w:rPr>
          <w:color w:val="A9B7C6"/>
          <w:sz w:val="22"/>
          <w:szCs w:val="22"/>
        </w:rPr>
        <w:t>+nuevoEmpleado.getLegajo()+</w:t>
      </w:r>
      <w:r w:rsidRPr="005941A1">
        <w:rPr>
          <w:color w:val="6A8759"/>
          <w:sz w:val="22"/>
          <w:szCs w:val="22"/>
        </w:rPr>
        <w:t>" - gracias"</w:t>
      </w:r>
      <w:r w:rsidRPr="005941A1">
        <w:rPr>
          <w:color w:val="A9B7C6"/>
          <w:sz w:val="22"/>
          <w:szCs w:val="22"/>
        </w:rPr>
        <w:t>)</w:t>
      </w:r>
      <w:r w:rsidRPr="005941A1">
        <w:rPr>
          <w:color w:val="CC7832"/>
          <w:sz w:val="22"/>
          <w:szCs w:val="22"/>
        </w:rPr>
        <w:t>;</w:t>
      </w:r>
      <w:r w:rsidRPr="005941A1">
        <w:rPr>
          <w:color w:val="CC7832"/>
          <w:sz w:val="22"/>
          <w:szCs w:val="22"/>
        </w:rPr>
        <w:br/>
        <w:t xml:space="preserve">    </w:t>
      </w:r>
      <w:r w:rsidRPr="005941A1">
        <w:rPr>
          <w:color w:val="A9B7C6"/>
          <w:sz w:val="22"/>
          <w:szCs w:val="22"/>
        </w:rPr>
        <w:t>}</w:t>
      </w:r>
      <w:r w:rsidRPr="005941A1">
        <w:rPr>
          <w:color w:val="A9B7C6"/>
          <w:sz w:val="22"/>
          <w:szCs w:val="22"/>
        </w:rPr>
        <w:br/>
        <w:t>}</w:t>
      </w:r>
    </w:p>
    <w:p w14:paraId="2A1E3E15" w14:textId="680E844D" w:rsidR="005941A1" w:rsidRDefault="005941A1" w:rsidP="006D3785">
      <w:pPr>
        <w:rPr>
          <w:sz w:val="28"/>
          <w:szCs w:val="28"/>
        </w:rPr>
      </w:pPr>
    </w:p>
    <w:p w14:paraId="7D015B38" w14:textId="6ACCD03E" w:rsidR="00395A38" w:rsidRDefault="00395A38" w:rsidP="006D3785">
      <w:pPr>
        <w:rPr>
          <w:b/>
          <w:bCs/>
          <w:sz w:val="52"/>
          <w:szCs w:val="52"/>
          <w:u w:val="single"/>
        </w:rPr>
      </w:pPr>
      <w:r w:rsidRPr="00395A38">
        <w:rPr>
          <w:b/>
          <w:bCs/>
          <w:noProof/>
          <w:sz w:val="52"/>
          <w:szCs w:val="52"/>
        </w:rPr>
        <w:lastRenderedPageBreak/>
        <w:drawing>
          <wp:inline distT="0" distB="0" distL="0" distR="0" wp14:anchorId="578EC2A0" wp14:editId="0DC8C8D2">
            <wp:extent cx="2019300" cy="495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19300" cy="495300"/>
                    </a:xfrm>
                    <a:prstGeom prst="rect">
                      <a:avLst/>
                    </a:prstGeom>
                    <a:noFill/>
                    <a:ln>
                      <a:noFill/>
                    </a:ln>
                  </pic:spPr>
                </pic:pic>
              </a:graphicData>
            </a:graphic>
          </wp:inline>
        </w:drawing>
      </w:r>
    </w:p>
    <w:p w14:paraId="3C2679C8" w14:textId="34E2D490" w:rsidR="005941A1" w:rsidRDefault="005941A1" w:rsidP="006D3785">
      <w:pPr>
        <w:rPr>
          <w:sz w:val="28"/>
          <w:szCs w:val="28"/>
        </w:rPr>
      </w:pPr>
      <w:r>
        <w:rPr>
          <w:sz w:val="28"/>
          <w:szCs w:val="28"/>
        </w:rPr>
        <w:t xml:space="preserve">Otro metodo heredado de Object. Cuando se utiuliza nos devuelve un numero unico que identifica al objeto, es decir, si tengo dos objetos de la misma clase, el hashCode() generaria un numero distinto para cada uno y ese numero me va a servir para identificarlo. Vale aclarar que algo tiene que cambiar para que sea diferente, hashcode hace un calculo matematico y si los dos objetos contienen exactamente la misma informacion y estructura, </w:t>
      </w:r>
      <w:r w:rsidR="00395A38">
        <w:rPr>
          <w:sz w:val="28"/>
          <w:szCs w:val="28"/>
        </w:rPr>
        <w:t>compartiran el mismo hashCode, es decir que no es un ID, si no que identifica un objeto con ciertas caracteristicas y le asigna un numero en base a una evaluacion.</w:t>
      </w:r>
    </w:p>
    <w:p w14:paraId="6EA59ED8" w14:textId="75AFBEB0" w:rsidR="00395A38" w:rsidRDefault="00395A38" w:rsidP="00395A38">
      <w:pPr>
        <w:jc w:val="center"/>
        <w:rPr>
          <w:sz w:val="28"/>
          <w:szCs w:val="28"/>
        </w:rPr>
      </w:pPr>
      <w:r>
        <w:rPr>
          <w:noProof/>
          <w:sz w:val="28"/>
          <w:szCs w:val="28"/>
        </w:rPr>
        <w:drawing>
          <wp:inline distT="0" distB="0" distL="0" distR="0" wp14:anchorId="3DB90683" wp14:editId="03ABED00">
            <wp:extent cx="5143500" cy="2741459"/>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5995" cy="2742789"/>
                    </a:xfrm>
                    <a:prstGeom prst="rect">
                      <a:avLst/>
                    </a:prstGeom>
                    <a:noFill/>
                    <a:ln>
                      <a:noFill/>
                    </a:ln>
                  </pic:spPr>
                </pic:pic>
              </a:graphicData>
            </a:graphic>
          </wp:inline>
        </w:drawing>
      </w:r>
    </w:p>
    <w:p w14:paraId="72334DC9" w14:textId="45F72BC4" w:rsidR="00395A38" w:rsidRDefault="00395A38" w:rsidP="00395A38">
      <w:pPr>
        <w:jc w:val="both"/>
        <w:rPr>
          <w:sz w:val="28"/>
          <w:szCs w:val="28"/>
        </w:rPr>
      </w:pPr>
      <w:r>
        <w:rPr>
          <w:noProof/>
          <w:sz w:val="28"/>
          <w:szCs w:val="28"/>
        </w:rPr>
        <w:drawing>
          <wp:anchor distT="0" distB="0" distL="114300" distR="114300" simplePos="0" relativeHeight="251700224" behindDoc="0" locked="0" layoutInCell="1" allowOverlap="1" wp14:anchorId="5FDFBBB9" wp14:editId="57D4132C">
            <wp:simplePos x="0" y="0"/>
            <wp:positionH relativeFrom="margin">
              <wp:posOffset>3331210</wp:posOffset>
            </wp:positionH>
            <wp:positionV relativeFrom="paragraph">
              <wp:posOffset>384810</wp:posOffset>
            </wp:positionV>
            <wp:extent cx="3209925" cy="1428750"/>
            <wp:effectExtent l="0" t="0" r="952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09925" cy="1428750"/>
                    </a:xfrm>
                    <a:prstGeom prst="rect">
                      <a:avLst/>
                    </a:prstGeom>
                    <a:noFill/>
                    <a:ln>
                      <a:noFill/>
                    </a:ln>
                  </pic:spPr>
                </pic:pic>
              </a:graphicData>
            </a:graphic>
          </wp:anchor>
        </w:drawing>
      </w:r>
      <w:r>
        <w:rPr>
          <w:sz w:val="28"/>
          <w:szCs w:val="28"/>
        </w:rPr>
        <w:t>Para generar un numero unico, se trabaja con numeros primos. Puede ser cualquier numero primo, en este caso se uso el 31.</w:t>
      </w:r>
    </w:p>
    <w:p w14:paraId="51FC3E2B" w14:textId="4DC5743D" w:rsidR="00395A38" w:rsidRDefault="00395A38" w:rsidP="00395A38">
      <w:pPr>
        <w:jc w:val="both"/>
        <w:rPr>
          <w:sz w:val="28"/>
          <w:szCs w:val="28"/>
        </w:rPr>
      </w:pPr>
      <w:r>
        <w:rPr>
          <w:sz w:val="28"/>
          <w:szCs w:val="28"/>
        </w:rPr>
        <w:t>Como nombre y legajo son Strings, o sea, tambien son objetos, tienen su propio hashCode(). Multiplicamos todos los numeros y obtenemos el hashCode del objeto.</w:t>
      </w:r>
    </w:p>
    <w:p w14:paraId="5BE1E542" w14:textId="5513FCC1" w:rsidR="00395A38" w:rsidRDefault="00395A38" w:rsidP="00395A38">
      <w:pPr>
        <w:jc w:val="both"/>
        <w:rPr>
          <w:sz w:val="28"/>
          <w:szCs w:val="28"/>
        </w:rPr>
      </w:pPr>
      <w:r>
        <w:rPr>
          <w:sz w:val="28"/>
          <w:szCs w:val="28"/>
        </w:rPr>
        <w:t>En una string, el hash Code se genera a partir de los caracteres. Por ejemplo, el numero de legajo es siempre distinto.</w:t>
      </w:r>
    </w:p>
    <w:p w14:paraId="22F7329F" w14:textId="52475F1F" w:rsidR="00395A38" w:rsidRDefault="00395A38" w:rsidP="00395A38">
      <w:pPr>
        <w:rPr>
          <w:sz w:val="28"/>
          <w:szCs w:val="28"/>
        </w:rPr>
      </w:pPr>
      <w:r>
        <w:rPr>
          <w:noProof/>
          <w:sz w:val="28"/>
          <w:szCs w:val="28"/>
        </w:rPr>
        <w:drawing>
          <wp:inline distT="0" distB="0" distL="0" distR="0" wp14:anchorId="4D318B0C" wp14:editId="1F850350">
            <wp:extent cx="6410325" cy="2076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10325" cy="2076450"/>
                    </a:xfrm>
                    <a:prstGeom prst="rect">
                      <a:avLst/>
                    </a:prstGeom>
                    <a:noFill/>
                    <a:ln>
                      <a:noFill/>
                    </a:ln>
                  </pic:spPr>
                </pic:pic>
              </a:graphicData>
            </a:graphic>
          </wp:inline>
        </w:drawing>
      </w:r>
    </w:p>
    <w:p w14:paraId="1718FEF5" w14:textId="0465D001" w:rsidR="00395A38" w:rsidRDefault="00395A38" w:rsidP="00395A38">
      <w:pPr>
        <w:rPr>
          <w:sz w:val="28"/>
          <w:szCs w:val="28"/>
        </w:rPr>
      </w:pPr>
      <w:r>
        <w:rPr>
          <w:noProof/>
          <w:sz w:val="28"/>
          <w:szCs w:val="28"/>
        </w:rPr>
        <w:lastRenderedPageBreak/>
        <w:drawing>
          <wp:inline distT="0" distB="0" distL="0" distR="0" wp14:anchorId="2BFFED6A" wp14:editId="55F59115">
            <wp:extent cx="2752725" cy="4381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p>
    <w:p w14:paraId="50E96E56" w14:textId="7C943989" w:rsidR="00657A5D" w:rsidRPr="0005588F" w:rsidRDefault="00657A5D" w:rsidP="00511FA8">
      <w:pPr>
        <w:jc w:val="both"/>
        <w:rPr>
          <w:sz w:val="24"/>
          <w:szCs w:val="24"/>
        </w:rPr>
      </w:pPr>
      <w:r w:rsidRPr="0005588F">
        <w:rPr>
          <w:sz w:val="24"/>
          <w:szCs w:val="24"/>
        </w:rPr>
        <w:t>Cuando creamos un objeto o instancia, lo que tenemos es una referencia a la memoria (RAM), es decir</w:t>
      </w:r>
      <w:r w:rsidR="00511FA8" w:rsidRPr="0005588F">
        <w:rPr>
          <w:sz w:val="24"/>
          <w:szCs w:val="24"/>
        </w:rPr>
        <w:t xml:space="preserve"> no se almacenan datos directamente en la variable de tipo objeto, solo la referencia al lugar donde estan los valores de los atributos del objeto. Es por eso que no podemos utilizar opeardor de “==” para comparar igualdad entre dos objetos porque estariamos comparando referencias.</w:t>
      </w:r>
    </w:p>
    <w:p w14:paraId="5D702F7C" w14:textId="1210A188" w:rsidR="00511FA8" w:rsidRPr="0005588F" w:rsidRDefault="00511FA8" w:rsidP="00511FA8">
      <w:pPr>
        <w:jc w:val="both"/>
        <w:rPr>
          <w:sz w:val="24"/>
          <w:szCs w:val="24"/>
        </w:rPr>
      </w:pPr>
      <w:r w:rsidRPr="0005588F">
        <w:rPr>
          <w:sz w:val="24"/>
          <w:szCs w:val="24"/>
        </w:rPr>
        <w:t>Recordemos que por ejemplo al crear una variable int, lo hacemos como tipo de dato primitivo, pero al hacerlo Integer, es un tipo de dato Objeto, no es un primitivo, con lo cual tiene sus propios metodos.</w:t>
      </w:r>
    </w:p>
    <w:p w14:paraId="0A26B2C1" w14:textId="77777777" w:rsidR="00511FA8" w:rsidRDefault="00511FA8" w:rsidP="00511FA8">
      <w:pPr>
        <w:jc w:val="both"/>
        <w:rPr>
          <w:sz w:val="28"/>
          <w:szCs w:val="28"/>
        </w:rPr>
      </w:pPr>
      <w:r w:rsidRPr="0005588F">
        <w:rPr>
          <w:sz w:val="24"/>
          <w:szCs w:val="24"/>
        </w:rPr>
        <w:t>Para comprara correctamente debemos usar el metodo equals(), el cual lo heredamos de Object, pero no siempre funciona correctamente el equals que obtenemos por defecto, por eso es necesario sobreescribirlo. El metodo equals() recibe como parametro un objeto Object, esto nos dara una dificultad adicional a la hora de sobreescribirlo</w:t>
      </w:r>
      <w:r>
        <w:rPr>
          <w:sz w:val="28"/>
          <w:szCs w:val="28"/>
        </w:rPr>
        <w:t>.</w:t>
      </w:r>
    </w:p>
    <w:p w14:paraId="2311A7EA" w14:textId="09A44BFE" w:rsidR="00511FA8" w:rsidRDefault="00511FA8" w:rsidP="00511FA8">
      <w:pPr>
        <w:jc w:val="center"/>
        <w:rPr>
          <w:sz w:val="28"/>
          <w:szCs w:val="28"/>
        </w:rPr>
      </w:pPr>
      <w:r>
        <w:rPr>
          <w:noProof/>
          <w:sz w:val="28"/>
          <w:szCs w:val="28"/>
        </w:rPr>
        <w:drawing>
          <wp:inline distT="0" distB="0" distL="0" distR="0" wp14:anchorId="46C0B2DA" wp14:editId="38E0E0DC">
            <wp:extent cx="4105275" cy="620836"/>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8596" cy="628900"/>
                    </a:xfrm>
                    <a:prstGeom prst="rect">
                      <a:avLst/>
                    </a:prstGeom>
                    <a:noFill/>
                    <a:ln>
                      <a:noFill/>
                    </a:ln>
                  </pic:spPr>
                </pic:pic>
              </a:graphicData>
            </a:graphic>
          </wp:inline>
        </w:drawing>
      </w:r>
    </w:p>
    <w:p w14:paraId="4EF670D3" w14:textId="39304591" w:rsidR="00511FA8" w:rsidRDefault="0005588F" w:rsidP="0005588F">
      <w:pPr>
        <w:jc w:val="center"/>
        <w:rPr>
          <w:sz w:val="28"/>
          <w:szCs w:val="28"/>
        </w:rPr>
      </w:pPr>
      <w:r>
        <w:rPr>
          <w:noProof/>
          <w:sz w:val="28"/>
          <w:szCs w:val="28"/>
        </w:rPr>
        <w:drawing>
          <wp:inline distT="0" distB="0" distL="0" distR="0" wp14:anchorId="6A4B9FF6" wp14:editId="0FDE02E1">
            <wp:extent cx="5353050" cy="2628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53050" cy="2628900"/>
                    </a:xfrm>
                    <a:prstGeom prst="rect">
                      <a:avLst/>
                    </a:prstGeom>
                    <a:noFill/>
                    <a:ln>
                      <a:noFill/>
                    </a:ln>
                  </pic:spPr>
                </pic:pic>
              </a:graphicData>
            </a:graphic>
          </wp:inline>
        </w:drawing>
      </w:r>
    </w:p>
    <w:p w14:paraId="0BE9A837" w14:textId="261F283F" w:rsidR="0005588F" w:rsidRDefault="0005588F" w:rsidP="0005588F">
      <w:pPr>
        <w:jc w:val="center"/>
        <w:rPr>
          <w:sz w:val="28"/>
          <w:szCs w:val="28"/>
        </w:rPr>
      </w:pPr>
      <w:r>
        <w:rPr>
          <w:noProof/>
          <w:sz w:val="28"/>
          <w:szCs w:val="28"/>
        </w:rPr>
        <w:drawing>
          <wp:inline distT="0" distB="0" distL="0" distR="0" wp14:anchorId="2CAD0C3F" wp14:editId="410F96E9">
            <wp:extent cx="4629150" cy="29813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9150" cy="2981325"/>
                    </a:xfrm>
                    <a:prstGeom prst="rect">
                      <a:avLst/>
                    </a:prstGeom>
                    <a:noFill/>
                    <a:ln>
                      <a:noFill/>
                    </a:ln>
                  </pic:spPr>
                </pic:pic>
              </a:graphicData>
            </a:graphic>
          </wp:inline>
        </w:drawing>
      </w:r>
    </w:p>
    <w:p w14:paraId="1457C7F0" w14:textId="7B970969" w:rsidR="0005588F" w:rsidRDefault="0005588F" w:rsidP="0005588F">
      <w:pPr>
        <w:jc w:val="center"/>
        <w:rPr>
          <w:sz w:val="28"/>
          <w:szCs w:val="28"/>
        </w:rPr>
      </w:pPr>
    </w:p>
    <w:p w14:paraId="77ED61EB" w14:textId="77777777" w:rsidR="0005588F" w:rsidRDefault="0005588F" w:rsidP="0005588F">
      <w:pPr>
        <w:jc w:val="center"/>
        <w:rPr>
          <w:sz w:val="28"/>
          <w:szCs w:val="28"/>
        </w:rPr>
      </w:pPr>
    </w:p>
    <w:p w14:paraId="6D3ED84E" w14:textId="77777777" w:rsidR="0005588F" w:rsidRDefault="0005588F" w:rsidP="0005588F">
      <w:pPr>
        <w:jc w:val="center"/>
        <w:rPr>
          <w:sz w:val="28"/>
          <w:szCs w:val="28"/>
        </w:rPr>
      </w:pPr>
    </w:p>
    <w:p w14:paraId="6C5100AC" w14:textId="190B9AD0" w:rsidR="0005588F" w:rsidRDefault="0005588F" w:rsidP="0005588F">
      <w:pPr>
        <w:jc w:val="center"/>
        <w:rPr>
          <w:sz w:val="28"/>
          <w:szCs w:val="28"/>
        </w:rPr>
      </w:pPr>
      <w:r>
        <w:rPr>
          <w:noProof/>
          <w:sz w:val="28"/>
          <w:szCs w:val="28"/>
        </w:rPr>
        <w:drawing>
          <wp:inline distT="0" distB="0" distL="0" distR="0" wp14:anchorId="54555E94" wp14:editId="56017944">
            <wp:extent cx="6572250" cy="22574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72250" cy="2257425"/>
                    </a:xfrm>
                    <a:prstGeom prst="rect">
                      <a:avLst/>
                    </a:prstGeom>
                    <a:noFill/>
                    <a:ln>
                      <a:noFill/>
                    </a:ln>
                  </pic:spPr>
                </pic:pic>
              </a:graphicData>
            </a:graphic>
          </wp:inline>
        </w:drawing>
      </w:r>
    </w:p>
    <w:p w14:paraId="691A67D3" w14:textId="77777777" w:rsidR="0005588F" w:rsidRDefault="0005588F" w:rsidP="0005588F">
      <w:pPr>
        <w:jc w:val="center"/>
        <w:rPr>
          <w:sz w:val="28"/>
          <w:szCs w:val="28"/>
        </w:rPr>
      </w:pPr>
    </w:p>
    <w:p w14:paraId="4F1CA5A5" w14:textId="77777777" w:rsidR="0005588F" w:rsidRDefault="0005588F" w:rsidP="0005588F">
      <w:pPr>
        <w:jc w:val="center"/>
        <w:rPr>
          <w:sz w:val="28"/>
          <w:szCs w:val="28"/>
        </w:rPr>
      </w:pPr>
    </w:p>
    <w:p w14:paraId="746C6172" w14:textId="3B232A5B" w:rsidR="0005588F" w:rsidRDefault="0005588F" w:rsidP="0005588F">
      <w:pPr>
        <w:jc w:val="center"/>
        <w:rPr>
          <w:sz w:val="28"/>
          <w:szCs w:val="28"/>
        </w:rPr>
      </w:pPr>
      <w:r>
        <w:rPr>
          <w:noProof/>
          <w:sz w:val="28"/>
          <w:szCs w:val="28"/>
        </w:rPr>
        <w:drawing>
          <wp:inline distT="0" distB="0" distL="0" distR="0" wp14:anchorId="6E2E1C1D" wp14:editId="0D6B3BD7">
            <wp:extent cx="6645910" cy="2367280"/>
            <wp:effectExtent l="0" t="0" r="254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2367280"/>
                    </a:xfrm>
                    <a:prstGeom prst="rect">
                      <a:avLst/>
                    </a:prstGeom>
                    <a:noFill/>
                    <a:ln>
                      <a:noFill/>
                    </a:ln>
                  </pic:spPr>
                </pic:pic>
              </a:graphicData>
            </a:graphic>
          </wp:inline>
        </w:drawing>
      </w:r>
    </w:p>
    <w:p w14:paraId="37866D7D" w14:textId="77777777" w:rsidR="0005588F" w:rsidRDefault="0005588F" w:rsidP="0005588F">
      <w:pPr>
        <w:jc w:val="center"/>
        <w:rPr>
          <w:sz w:val="28"/>
          <w:szCs w:val="28"/>
        </w:rPr>
      </w:pPr>
    </w:p>
    <w:p w14:paraId="454A23B6" w14:textId="1EFD11C3" w:rsidR="0005588F" w:rsidRDefault="0005588F" w:rsidP="0005588F">
      <w:pPr>
        <w:jc w:val="center"/>
        <w:rPr>
          <w:sz w:val="28"/>
          <w:szCs w:val="28"/>
        </w:rPr>
      </w:pPr>
      <w:r>
        <w:rPr>
          <w:noProof/>
          <w:sz w:val="28"/>
          <w:szCs w:val="28"/>
        </w:rPr>
        <w:drawing>
          <wp:inline distT="0" distB="0" distL="0" distR="0" wp14:anchorId="17F5088C" wp14:editId="7CF13A14">
            <wp:extent cx="5553075" cy="25336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3075" cy="2533650"/>
                    </a:xfrm>
                    <a:prstGeom prst="rect">
                      <a:avLst/>
                    </a:prstGeom>
                    <a:noFill/>
                    <a:ln>
                      <a:noFill/>
                    </a:ln>
                  </pic:spPr>
                </pic:pic>
              </a:graphicData>
            </a:graphic>
          </wp:inline>
        </w:drawing>
      </w:r>
    </w:p>
    <w:p w14:paraId="6D9F2F31" w14:textId="790A0C5A" w:rsidR="0005588F" w:rsidRDefault="0005588F" w:rsidP="0005588F">
      <w:pPr>
        <w:jc w:val="center"/>
        <w:rPr>
          <w:sz w:val="28"/>
          <w:szCs w:val="28"/>
        </w:rPr>
      </w:pPr>
    </w:p>
    <w:p w14:paraId="1188D215" w14:textId="48F02CFF" w:rsidR="0005588F" w:rsidRDefault="0005588F" w:rsidP="0005588F">
      <w:pPr>
        <w:jc w:val="center"/>
        <w:rPr>
          <w:sz w:val="28"/>
          <w:szCs w:val="28"/>
        </w:rPr>
      </w:pPr>
    </w:p>
    <w:p w14:paraId="6E049D15" w14:textId="77777777" w:rsidR="0005588F" w:rsidRDefault="0005588F" w:rsidP="0005588F">
      <w:pPr>
        <w:jc w:val="center"/>
        <w:rPr>
          <w:b/>
          <w:bCs/>
          <w:color w:val="FF0000"/>
          <w:sz w:val="44"/>
          <w:szCs w:val="44"/>
          <w:u w:val="single"/>
        </w:rPr>
      </w:pPr>
    </w:p>
    <w:p w14:paraId="40FB0369" w14:textId="0BB65C6E" w:rsidR="0005588F" w:rsidRDefault="0005588F" w:rsidP="0005588F">
      <w:pPr>
        <w:jc w:val="center"/>
        <w:rPr>
          <w:b/>
          <w:bCs/>
          <w:color w:val="FF0000"/>
          <w:sz w:val="44"/>
          <w:szCs w:val="44"/>
          <w:u w:val="single"/>
        </w:rPr>
      </w:pPr>
      <w:r w:rsidRPr="0005588F">
        <w:rPr>
          <w:b/>
          <w:bCs/>
          <w:color w:val="FF0000"/>
          <w:sz w:val="44"/>
          <w:szCs w:val="44"/>
          <w:u w:val="single"/>
        </w:rPr>
        <w:t>ACLARACION: TENGO MUCHAS DUDAS SOBRE .getClass</w:t>
      </w:r>
    </w:p>
    <w:p w14:paraId="396CFEF2" w14:textId="77777777" w:rsidR="0005588F" w:rsidRDefault="0005588F" w:rsidP="0005588F">
      <w:pPr>
        <w:jc w:val="center"/>
        <w:rPr>
          <w:b/>
          <w:bCs/>
          <w:color w:val="FF0000"/>
          <w:sz w:val="44"/>
          <w:szCs w:val="44"/>
          <w:u w:val="single"/>
        </w:rPr>
      </w:pPr>
    </w:p>
    <w:p w14:paraId="0E41C1D9" w14:textId="77777777" w:rsidR="0005588F" w:rsidRDefault="0005588F" w:rsidP="0005588F">
      <w:pPr>
        <w:jc w:val="center"/>
        <w:rPr>
          <w:b/>
          <w:bCs/>
          <w:color w:val="FF0000"/>
          <w:sz w:val="44"/>
          <w:szCs w:val="44"/>
          <w:u w:val="single"/>
        </w:rPr>
      </w:pPr>
    </w:p>
    <w:p w14:paraId="3A4FC3F3" w14:textId="2F37E465" w:rsidR="0005588F" w:rsidRDefault="0005588F" w:rsidP="0005588F">
      <w:pPr>
        <w:jc w:val="center"/>
        <w:rPr>
          <w:b/>
          <w:bCs/>
          <w:color w:val="FF0000"/>
          <w:sz w:val="44"/>
          <w:szCs w:val="44"/>
          <w:u w:val="single"/>
        </w:rPr>
      </w:pPr>
      <w:r w:rsidRPr="0005588F">
        <w:rPr>
          <w:noProof/>
          <w:color w:val="FF0000"/>
          <w:sz w:val="44"/>
          <w:szCs w:val="44"/>
        </w:rPr>
        <w:drawing>
          <wp:inline distT="0" distB="0" distL="0" distR="0" wp14:anchorId="2B34A356" wp14:editId="75C31D77">
            <wp:extent cx="5400675" cy="287655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56DE8F7B" w14:textId="77777777" w:rsidR="0005588F" w:rsidRDefault="0005588F" w:rsidP="0005588F">
      <w:pPr>
        <w:jc w:val="center"/>
        <w:rPr>
          <w:color w:val="FF0000"/>
          <w:sz w:val="44"/>
          <w:szCs w:val="44"/>
        </w:rPr>
      </w:pPr>
    </w:p>
    <w:p w14:paraId="52DACEAF" w14:textId="77777777" w:rsidR="0005588F" w:rsidRDefault="0005588F" w:rsidP="0005588F">
      <w:pPr>
        <w:jc w:val="center"/>
        <w:rPr>
          <w:color w:val="FF0000"/>
          <w:sz w:val="44"/>
          <w:szCs w:val="44"/>
        </w:rPr>
      </w:pPr>
    </w:p>
    <w:p w14:paraId="7C4AC622" w14:textId="3D89B995" w:rsidR="0005588F" w:rsidRDefault="0005588F" w:rsidP="0005588F">
      <w:pPr>
        <w:jc w:val="center"/>
        <w:rPr>
          <w:color w:val="FF0000"/>
          <w:sz w:val="44"/>
          <w:szCs w:val="44"/>
        </w:rPr>
      </w:pPr>
      <w:r>
        <w:rPr>
          <w:noProof/>
          <w:color w:val="FF0000"/>
          <w:sz w:val="44"/>
          <w:szCs w:val="44"/>
        </w:rPr>
        <w:drawing>
          <wp:inline distT="0" distB="0" distL="0" distR="0" wp14:anchorId="61C958B1" wp14:editId="2AFA37FE">
            <wp:extent cx="6496050" cy="30384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96050" cy="3038475"/>
                    </a:xfrm>
                    <a:prstGeom prst="rect">
                      <a:avLst/>
                    </a:prstGeom>
                    <a:noFill/>
                    <a:ln>
                      <a:noFill/>
                    </a:ln>
                  </pic:spPr>
                </pic:pic>
              </a:graphicData>
            </a:graphic>
          </wp:inline>
        </w:drawing>
      </w:r>
    </w:p>
    <w:p w14:paraId="67A159E6" w14:textId="3402C56A" w:rsidR="007368AF" w:rsidRDefault="007368AF" w:rsidP="0005588F">
      <w:pPr>
        <w:jc w:val="center"/>
        <w:rPr>
          <w:color w:val="FF0000"/>
          <w:sz w:val="44"/>
          <w:szCs w:val="44"/>
        </w:rPr>
      </w:pPr>
    </w:p>
    <w:p w14:paraId="695C4CD2" w14:textId="673A824E" w:rsidR="007368AF" w:rsidRDefault="007368AF" w:rsidP="0005588F">
      <w:pPr>
        <w:jc w:val="center"/>
        <w:rPr>
          <w:color w:val="FF0000"/>
          <w:sz w:val="44"/>
          <w:szCs w:val="44"/>
        </w:rPr>
      </w:pPr>
      <w:r>
        <w:rPr>
          <w:noProof/>
          <w:color w:val="FF0000"/>
          <w:sz w:val="44"/>
          <w:szCs w:val="44"/>
        </w:rPr>
        <w:lastRenderedPageBreak/>
        <w:drawing>
          <wp:inline distT="0" distB="0" distL="0" distR="0" wp14:anchorId="49085FC6" wp14:editId="2A5B104D">
            <wp:extent cx="6648450" cy="1123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8450" cy="1123950"/>
                    </a:xfrm>
                    <a:prstGeom prst="rect">
                      <a:avLst/>
                    </a:prstGeom>
                    <a:noFill/>
                    <a:ln>
                      <a:noFill/>
                    </a:ln>
                  </pic:spPr>
                </pic:pic>
              </a:graphicData>
            </a:graphic>
          </wp:inline>
        </w:drawing>
      </w:r>
    </w:p>
    <w:p w14:paraId="6587AD71" w14:textId="77777777" w:rsidR="007368AF" w:rsidRDefault="007368AF" w:rsidP="0005588F">
      <w:pPr>
        <w:jc w:val="center"/>
        <w:rPr>
          <w:color w:val="FF0000"/>
          <w:sz w:val="44"/>
          <w:szCs w:val="44"/>
        </w:rPr>
      </w:pPr>
    </w:p>
    <w:p w14:paraId="57ADCBB8" w14:textId="7B92313F" w:rsidR="007368AF" w:rsidRDefault="007368AF" w:rsidP="0005588F">
      <w:pPr>
        <w:jc w:val="center"/>
        <w:rPr>
          <w:color w:val="FF0000"/>
          <w:sz w:val="44"/>
          <w:szCs w:val="44"/>
        </w:rPr>
      </w:pPr>
      <w:r>
        <w:rPr>
          <w:noProof/>
          <w:color w:val="FF0000"/>
          <w:sz w:val="44"/>
          <w:szCs w:val="44"/>
        </w:rPr>
        <w:drawing>
          <wp:inline distT="0" distB="0" distL="0" distR="0" wp14:anchorId="63145D56" wp14:editId="2FDB979A">
            <wp:extent cx="6641795" cy="2886075"/>
            <wp:effectExtent l="0" t="0" r="698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52245" cy="2890616"/>
                    </a:xfrm>
                    <a:prstGeom prst="rect">
                      <a:avLst/>
                    </a:prstGeom>
                    <a:noFill/>
                    <a:ln>
                      <a:noFill/>
                    </a:ln>
                  </pic:spPr>
                </pic:pic>
              </a:graphicData>
            </a:graphic>
          </wp:inline>
        </w:drawing>
      </w:r>
    </w:p>
    <w:p w14:paraId="581B038C" w14:textId="77777777" w:rsidR="00B538BD" w:rsidRDefault="00B538BD" w:rsidP="0005588F">
      <w:pPr>
        <w:jc w:val="center"/>
        <w:rPr>
          <w:color w:val="FF0000"/>
          <w:sz w:val="44"/>
          <w:szCs w:val="44"/>
        </w:rPr>
      </w:pPr>
    </w:p>
    <w:p w14:paraId="5693FC64" w14:textId="77777777" w:rsidR="00B538BD" w:rsidRDefault="00B538BD" w:rsidP="0005588F">
      <w:pPr>
        <w:jc w:val="center"/>
        <w:rPr>
          <w:color w:val="FF0000"/>
          <w:sz w:val="44"/>
          <w:szCs w:val="44"/>
        </w:rPr>
      </w:pPr>
    </w:p>
    <w:p w14:paraId="0C3F108E" w14:textId="1F63E6A5" w:rsidR="007368AF" w:rsidRDefault="00B538BD" w:rsidP="0005588F">
      <w:pPr>
        <w:jc w:val="center"/>
        <w:rPr>
          <w:color w:val="FF0000"/>
          <w:sz w:val="44"/>
          <w:szCs w:val="44"/>
        </w:rPr>
      </w:pPr>
      <w:r>
        <w:rPr>
          <w:noProof/>
          <w:color w:val="FF0000"/>
          <w:sz w:val="44"/>
          <w:szCs w:val="44"/>
        </w:rPr>
        <w:drawing>
          <wp:inline distT="0" distB="0" distL="0" distR="0" wp14:anchorId="193E279B" wp14:editId="00822ED1">
            <wp:extent cx="6580146" cy="275272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88909" cy="2756391"/>
                    </a:xfrm>
                    <a:prstGeom prst="rect">
                      <a:avLst/>
                    </a:prstGeom>
                    <a:noFill/>
                    <a:ln>
                      <a:noFill/>
                    </a:ln>
                  </pic:spPr>
                </pic:pic>
              </a:graphicData>
            </a:graphic>
          </wp:inline>
        </w:drawing>
      </w:r>
    </w:p>
    <w:p w14:paraId="1CE34329" w14:textId="655C9341" w:rsidR="007368AF" w:rsidRDefault="007368AF" w:rsidP="0005588F">
      <w:pPr>
        <w:jc w:val="center"/>
        <w:rPr>
          <w:color w:val="FF0000"/>
          <w:sz w:val="44"/>
          <w:szCs w:val="44"/>
        </w:rPr>
      </w:pPr>
    </w:p>
    <w:p w14:paraId="2B8A0173" w14:textId="686674A3" w:rsidR="007368AF" w:rsidRDefault="007368AF" w:rsidP="0005588F">
      <w:pPr>
        <w:jc w:val="center"/>
        <w:rPr>
          <w:color w:val="FF0000"/>
          <w:sz w:val="44"/>
          <w:szCs w:val="44"/>
        </w:rPr>
      </w:pPr>
    </w:p>
    <w:p w14:paraId="3D958594" w14:textId="2C325BFA" w:rsidR="007368AF" w:rsidRDefault="007368AF" w:rsidP="0005588F">
      <w:pPr>
        <w:jc w:val="center"/>
        <w:rPr>
          <w:color w:val="FF0000"/>
          <w:sz w:val="44"/>
          <w:szCs w:val="44"/>
        </w:rPr>
      </w:pPr>
    </w:p>
    <w:p w14:paraId="22FF5E2A" w14:textId="77777777" w:rsidR="007368AF" w:rsidRDefault="007368AF" w:rsidP="0005588F">
      <w:pPr>
        <w:jc w:val="center"/>
        <w:rPr>
          <w:color w:val="FF0000"/>
          <w:sz w:val="44"/>
          <w:szCs w:val="44"/>
        </w:rPr>
      </w:pPr>
    </w:p>
    <w:p w14:paraId="4AA5D1F6" w14:textId="55944326" w:rsidR="007368AF" w:rsidRDefault="007368AF" w:rsidP="0005588F">
      <w:pPr>
        <w:jc w:val="center"/>
        <w:rPr>
          <w:color w:val="FF0000"/>
          <w:sz w:val="44"/>
          <w:szCs w:val="44"/>
        </w:rPr>
      </w:pPr>
      <w:r>
        <w:rPr>
          <w:noProof/>
          <w:color w:val="FF0000"/>
          <w:sz w:val="44"/>
          <w:szCs w:val="44"/>
        </w:rPr>
        <w:drawing>
          <wp:inline distT="0" distB="0" distL="0" distR="0" wp14:anchorId="3B452387" wp14:editId="5D146136">
            <wp:extent cx="6638925" cy="313372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38925" cy="3133725"/>
                    </a:xfrm>
                    <a:prstGeom prst="rect">
                      <a:avLst/>
                    </a:prstGeom>
                    <a:noFill/>
                    <a:ln>
                      <a:noFill/>
                    </a:ln>
                  </pic:spPr>
                </pic:pic>
              </a:graphicData>
            </a:graphic>
          </wp:inline>
        </w:drawing>
      </w:r>
    </w:p>
    <w:p w14:paraId="33E0FF0B" w14:textId="59822E96" w:rsidR="007368AF" w:rsidRDefault="007368AF" w:rsidP="0005588F">
      <w:pPr>
        <w:jc w:val="center"/>
        <w:rPr>
          <w:color w:val="FF0000"/>
          <w:sz w:val="44"/>
          <w:szCs w:val="44"/>
        </w:rPr>
      </w:pPr>
    </w:p>
    <w:p w14:paraId="72421259" w14:textId="77777777" w:rsidR="007368AF" w:rsidRDefault="007368AF" w:rsidP="0005588F">
      <w:pPr>
        <w:jc w:val="center"/>
        <w:rPr>
          <w:color w:val="FF0000"/>
          <w:sz w:val="44"/>
          <w:szCs w:val="44"/>
        </w:rPr>
      </w:pPr>
    </w:p>
    <w:p w14:paraId="677648AA" w14:textId="24B5476F" w:rsidR="007368AF" w:rsidRDefault="007368AF" w:rsidP="0005588F">
      <w:pPr>
        <w:jc w:val="center"/>
        <w:rPr>
          <w:color w:val="FF0000"/>
          <w:sz w:val="44"/>
          <w:szCs w:val="44"/>
        </w:rPr>
      </w:pPr>
      <w:r>
        <w:rPr>
          <w:noProof/>
          <w:color w:val="FF0000"/>
          <w:sz w:val="44"/>
          <w:szCs w:val="44"/>
        </w:rPr>
        <w:drawing>
          <wp:inline distT="0" distB="0" distL="0" distR="0" wp14:anchorId="0F5D934B" wp14:editId="2A83FE08">
            <wp:extent cx="6638925" cy="32194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38925" cy="3219450"/>
                    </a:xfrm>
                    <a:prstGeom prst="rect">
                      <a:avLst/>
                    </a:prstGeom>
                    <a:noFill/>
                    <a:ln>
                      <a:noFill/>
                    </a:ln>
                  </pic:spPr>
                </pic:pic>
              </a:graphicData>
            </a:graphic>
          </wp:inline>
        </w:drawing>
      </w:r>
    </w:p>
    <w:p w14:paraId="57DEEF82" w14:textId="126D92A6" w:rsidR="007368AF" w:rsidRDefault="007368AF" w:rsidP="0005588F">
      <w:pPr>
        <w:jc w:val="center"/>
        <w:rPr>
          <w:color w:val="FF0000"/>
          <w:sz w:val="44"/>
          <w:szCs w:val="44"/>
        </w:rPr>
      </w:pPr>
    </w:p>
    <w:p w14:paraId="109FA294" w14:textId="572CCB0D" w:rsidR="000A732B" w:rsidRDefault="000A732B" w:rsidP="0005588F">
      <w:pPr>
        <w:jc w:val="center"/>
        <w:rPr>
          <w:color w:val="FF0000"/>
          <w:sz w:val="44"/>
          <w:szCs w:val="44"/>
        </w:rPr>
      </w:pPr>
    </w:p>
    <w:p w14:paraId="7639DC72" w14:textId="77777777" w:rsidR="000A732B" w:rsidRDefault="000A732B" w:rsidP="0005588F">
      <w:pPr>
        <w:jc w:val="center"/>
        <w:rPr>
          <w:b/>
          <w:bCs/>
          <w:sz w:val="48"/>
          <w:szCs w:val="48"/>
          <w:u w:val="single"/>
        </w:rPr>
      </w:pPr>
    </w:p>
    <w:p w14:paraId="6C768FE8" w14:textId="115147BD" w:rsidR="000A732B" w:rsidRDefault="000A732B" w:rsidP="0005588F">
      <w:pPr>
        <w:jc w:val="center"/>
        <w:rPr>
          <w:sz w:val="28"/>
          <w:szCs w:val="28"/>
        </w:rPr>
      </w:pPr>
      <w:r w:rsidRPr="000A732B">
        <w:rPr>
          <w:b/>
          <w:bCs/>
          <w:sz w:val="48"/>
          <w:szCs w:val="48"/>
          <w:u w:val="single"/>
        </w:rPr>
        <w:t>Clases abstractas</w:t>
      </w:r>
    </w:p>
    <w:p w14:paraId="3F8E3950" w14:textId="649C89EA" w:rsidR="000A732B" w:rsidRDefault="000A732B" w:rsidP="000A732B">
      <w:pPr>
        <w:rPr>
          <w:sz w:val="28"/>
          <w:szCs w:val="28"/>
        </w:rPr>
      </w:pPr>
      <w:r>
        <w:rPr>
          <w:sz w:val="28"/>
          <w:szCs w:val="28"/>
        </w:rPr>
        <w:t>Las clases abstractas, son aquellas de las cuales nunca vamos a crear instancias de ellas, solo sirven para agrupar determinadas clases con un criterio especifico, permitiendo a estas compartir caracteristicas y comportamientos en comun.</w:t>
      </w:r>
    </w:p>
    <w:p w14:paraId="6463C9FF" w14:textId="79CB7721" w:rsidR="000A732B" w:rsidRDefault="000A732B" w:rsidP="000A732B">
      <w:pPr>
        <w:rPr>
          <w:sz w:val="28"/>
          <w:szCs w:val="28"/>
        </w:rPr>
      </w:pPr>
      <w:r>
        <w:rPr>
          <w:sz w:val="28"/>
          <w:szCs w:val="28"/>
        </w:rPr>
        <w:t>Estas clases abstractas nos permiten declarar metodos, pero que estos no esten implementados, o sea, que no hacen nada en la clase abstracta, y estos metodos que tambien llamaremos abstractos obligaran a las subclases a sobreescribirlos para darles una implementacion.</w:t>
      </w:r>
    </w:p>
    <w:p w14:paraId="44F38EA6" w14:textId="0DA63489" w:rsidR="000A732B" w:rsidRDefault="000A732B" w:rsidP="000A732B">
      <w:pPr>
        <w:rPr>
          <w:sz w:val="28"/>
          <w:szCs w:val="28"/>
        </w:rPr>
      </w:pPr>
      <w:r>
        <w:rPr>
          <w:sz w:val="28"/>
          <w:szCs w:val="28"/>
        </w:rPr>
        <w:t>Este tipo de utiliza con estrecha asociacion a la idea de herencia.</w:t>
      </w:r>
    </w:p>
    <w:p w14:paraId="3C3A35E0" w14:textId="50875E8D" w:rsidR="000A732B" w:rsidRDefault="000A732B" w:rsidP="000A732B">
      <w:pPr>
        <w:rPr>
          <w:sz w:val="28"/>
          <w:szCs w:val="28"/>
        </w:rPr>
      </w:pPr>
      <w:r>
        <w:rPr>
          <w:noProof/>
          <w:sz w:val="28"/>
          <w:szCs w:val="28"/>
        </w:rPr>
        <w:drawing>
          <wp:inline distT="0" distB="0" distL="0" distR="0" wp14:anchorId="6F783B91" wp14:editId="146FF87A">
            <wp:extent cx="6638925" cy="33337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38925" cy="3333750"/>
                    </a:xfrm>
                    <a:prstGeom prst="rect">
                      <a:avLst/>
                    </a:prstGeom>
                    <a:noFill/>
                    <a:ln>
                      <a:noFill/>
                    </a:ln>
                  </pic:spPr>
                </pic:pic>
              </a:graphicData>
            </a:graphic>
          </wp:inline>
        </w:drawing>
      </w:r>
    </w:p>
    <w:p w14:paraId="74432AA6" w14:textId="7566EB59" w:rsidR="000A732B" w:rsidRDefault="000A732B" w:rsidP="000A732B">
      <w:pPr>
        <w:rPr>
          <w:sz w:val="28"/>
          <w:szCs w:val="28"/>
        </w:rPr>
      </w:pPr>
      <w:r>
        <w:rPr>
          <w:noProof/>
          <w:sz w:val="28"/>
          <w:szCs w:val="28"/>
        </w:rPr>
        <w:drawing>
          <wp:inline distT="0" distB="0" distL="0" distR="0" wp14:anchorId="4B48CFB0" wp14:editId="2964AFD3">
            <wp:extent cx="6638925" cy="28289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38925" cy="2828925"/>
                    </a:xfrm>
                    <a:prstGeom prst="rect">
                      <a:avLst/>
                    </a:prstGeom>
                    <a:noFill/>
                    <a:ln>
                      <a:noFill/>
                    </a:ln>
                  </pic:spPr>
                </pic:pic>
              </a:graphicData>
            </a:graphic>
          </wp:inline>
        </w:drawing>
      </w:r>
    </w:p>
    <w:p w14:paraId="085F98EA" w14:textId="7FB47365" w:rsidR="000A732B" w:rsidRDefault="000A732B" w:rsidP="000A732B">
      <w:pPr>
        <w:rPr>
          <w:sz w:val="28"/>
          <w:szCs w:val="28"/>
        </w:rPr>
      </w:pPr>
      <w:r>
        <w:rPr>
          <w:noProof/>
          <w:sz w:val="28"/>
          <w:szCs w:val="28"/>
        </w:rPr>
        <w:lastRenderedPageBreak/>
        <w:drawing>
          <wp:inline distT="0" distB="0" distL="0" distR="0" wp14:anchorId="4200102C" wp14:editId="6CE27E78">
            <wp:extent cx="6648450" cy="23431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8450" cy="2343150"/>
                    </a:xfrm>
                    <a:prstGeom prst="rect">
                      <a:avLst/>
                    </a:prstGeom>
                    <a:noFill/>
                    <a:ln>
                      <a:noFill/>
                    </a:ln>
                  </pic:spPr>
                </pic:pic>
              </a:graphicData>
            </a:graphic>
          </wp:inline>
        </w:drawing>
      </w:r>
    </w:p>
    <w:p w14:paraId="4FC4C88E" w14:textId="77777777" w:rsidR="00482DF4" w:rsidRDefault="00482DF4" w:rsidP="000A732B">
      <w:pPr>
        <w:rPr>
          <w:sz w:val="28"/>
          <w:szCs w:val="28"/>
        </w:rPr>
      </w:pPr>
    </w:p>
    <w:p w14:paraId="5CFD1894" w14:textId="4B4ED15E" w:rsidR="00482DF4" w:rsidRDefault="00482DF4" w:rsidP="000A732B">
      <w:pPr>
        <w:rPr>
          <w:sz w:val="28"/>
          <w:szCs w:val="28"/>
        </w:rPr>
      </w:pPr>
      <w:r>
        <w:rPr>
          <w:noProof/>
          <w:sz w:val="28"/>
          <w:szCs w:val="28"/>
        </w:rPr>
        <w:drawing>
          <wp:inline distT="0" distB="0" distL="0" distR="0" wp14:anchorId="3BEB4505" wp14:editId="0EF9EC86">
            <wp:extent cx="6638925" cy="3371850"/>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38925" cy="3371850"/>
                    </a:xfrm>
                    <a:prstGeom prst="rect">
                      <a:avLst/>
                    </a:prstGeom>
                    <a:noFill/>
                    <a:ln>
                      <a:noFill/>
                    </a:ln>
                  </pic:spPr>
                </pic:pic>
              </a:graphicData>
            </a:graphic>
          </wp:inline>
        </w:drawing>
      </w:r>
    </w:p>
    <w:p w14:paraId="7BB62AEA" w14:textId="178CF033" w:rsidR="00482DF4" w:rsidRDefault="00482DF4" w:rsidP="000A732B">
      <w:pPr>
        <w:rPr>
          <w:sz w:val="28"/>
          <w:szCs w:val="28"/>
        </w:rPr>
      </w:pPr>
      <w:r>
        <w:rPr>
          <w:noProof/>
          <w:sz w:val="28"/>
          <w:szCs w:val="28"/>
        </w:rPr>
        <w:drawing>
          <wp:inline distT="0" distB="0" distL="0" distR="0" wp14:anchorId="3AC7C58F" wp14:editId="40103B26">
            <wp:extent cx="6638925" cy="33147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38925" cy="3314700"/>
                    </a:xfrm>
                    <a:prstGeom prst="rect">
                      <a:avLst/>
                    </a:prstGeom>
                    <a:noFill/>
                    <a:ln>
                      <a:noFill/>
                    </a:ln>
                  </pic:spPr>
                </pic:pic>
              </a:graphicData>
            </a:graphic>
          </wp:inline>
        </w:drawing>
      </w:r>
    </w:p>
    <w:p w14:paraId="6A3F9B82" w14:textId="1913B553" w:rsidR="00A60265" w:rsidRDefault="00A60265" w:rsidP="00A60265">
      <w:pPr>
        <w:jc w:val="center"/>
        <w:rPr>
          <w:sz w:val="28"/>
          <w:szCs w:val="28"/>
        </w:rPr>
      </w:pPr>
      <w:r>
        <w:rPr>
          <w:noProof/>
          <w:sz w:val="28"/>
          <w:szCs w:val="28"/>
        </w:rPr>
        <w:lastRenderedPageBreak/>
        <w:drawing>
          <wp:inline distT="0" distB="0" distL="0" distR="0" wp14:anchorId="48E3AB0A" wp14:editId="3B493AD2">
            <wp:extent cx="6257925" cy="2608962"/>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72156" cy="2614895"/>
                    </a:xfrm>
                    <a:prstGeom prst="rect">
                      <a:avLst/>
                    </a:prstGeom>
                    <a:noFill/>
                    <a:ln>
                      <a:noFill/>
                    </a:ln>
                  </pic:spPr>
                </pic:pic>
              </a:graphicData>
            </a:graphic>
          </wp:inline>
        </w:drawing>
      </w:r>
    </w:p>
    <w:p w14:paraId="54C2CD78" w14:textId="772A0F25" w:rsidR="00A60265" w:rsidRDefault="00A60265" w:rsidP="00A60265">
      <w:pPr>
        <w:jc w:val="center"/>
        <w:rPr>
          <w:sz w:val="28"/>
          <w:szCs w:val="28"/>
        </w:rPr>
      </w:pPr>
      <w:r>
        <w:rPr>
          <w:noProof/>
          <w:sz w:val="28"/>
          <w:szCs w:val="28"/>
        </w:rPr>
        <w:drawing>
          <wp:inline distT="0" distB="0" distL="0" distR="0" wp14:anchorId="46967856" wp14:editId="0AE60461">
            <wp:extent cx="6200775" cy="3180339"/>
            <wp:effectExtent l="0" t="0" r="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0682" cy="3185420"/>
                    </a:xfrm>
                    <a:prstGeom prst="rect">
                      <a:avLst/>
                    </a:prstGeom>
                    <a:noFill/>
                    <a:ln>
                      <a:noFill/>
                    </a:ln>
                  </pic:spPr>
                </pic:pic>
              </a:graphicData>
            </a:graphic>
          </wp:inline>
        </w:drawing>
      </w:r>
    </w:p>
    <w:p w14:paraId="2393E94B" w14:textId="40CF7ED2" w:rsidR="00A60265" w:rsidRDefault="00A60265" w:rsidP="00A60265">
      <w:pPr>
        <w:jc w:val="center"/>
        <w:rPr>
          <w:sz w:val="28"/>
          <w:szCs w:val="28"/>
        </w:rPr>
      </w:pPr>
      <w:r>
        <w:rPr>
          <w:noProof/>
          <w:sz w:val="28"/>
          <w:szCs w:val="28"/>
        </w:rPr>
        <w:drawing>
          <wp:inline distT="0" distB="0" distL="0" distR="0" wp14:anchorId="108EAA44" wp14:editId="4EAC4707">
            <wp:extent cx="5953125" cy="336036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4538" cy="3366802"/>
                    </a:xfrm>
                    <a:prstGeom prst="rect">
                      <a:avLst/>
                    </a:prstGeom>
                    <a:noFill/>
                    <a:ln>
                      <a:noFill/>
                    </a:ln>
                  </pic:spPr>
                </pic:pic>
              </a:graphicData>
            </a:graphic>
          </wp:inline>
        </w:drawing>
      </w:r>
    </w:p>
    <w:p w14:paraId="73410C49" w14:textId="7E895C7C" w:rsidR="00A60265" w:rsidRDefault="00A60265" w:rsidP="00A60265">
      <w:pPr>
        <w:jc w:val="center"/>
        <w:rPr>
          <w:sz w:val="28"/>
          <w:szCs w:val="28"/>
        </w:rPr>
      </w:pPr>
    </w:p>
    <w:p w14:paraId="76ADFC13" w14:textId="1479AB41" w:rsidR="00A60265" w:rsidRDefault="00A60265" w:rsidP="00A60265">
      <w:pPr>
        <w:jc w:val="center"/>
        <w:rPr>
          <w:sz w:val="28"/>
          <w:szCs w:val="28"/>
        </w:rPr>
      </w:pPr>
      <w:r>
        <w:rPr>
          <w:noProof/>
          <w:sz w:val="28"/>
          <w:szCs w:val="28"/>
        </w:rPr>
        <w:lastRenderedPageBreak/>
        <w:drawing>
          <wp:inline distT="0" distB="0" distL="0" distR="0" wp14:anchorId="7A6911EE" wp14:editId="5C02B99E">
            <wp:extent cx="4953000" cy="270905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63387" cy="2714735"/>
                    </a:xfrm>
                    <a:prstGeom prst="rect">
                      <a:avLst/>
                    </a:prstGeom>
                    <a:noFill/>
                    <a:ln>
                      <a:noFill/>
                    </a:ln>
                  </pic:spPr>
                </pic:pic>
              </a:graphicData>
            </a:graphic>
          </wp:inline>
        </w:drawing>
      </w:r>
    </w:p>
    <w:p w14:paraId="1AAB860D" w14:textId="77777777" w:rsidR="00A60265" w:rsidRDefault="00A60265" w:rsidP="00A60265">
      <w:pPr>
        <w:jc w:val="center"/>
        <w:rPr>
          <w:sz w:val="28"/>
          <w:szCs w:val="28"/>
        </w:rPr>
      </w:pPr>
    </w:p>
    <w:p w14:paraId="209AF4DC" w14:textId="61712BF4" w:rsidR="00A60265" w:rsidRDefault="00A60265" w:rsidP="00A60265">
      <w:pPr>
        <w:jc w:val="center"/>
        <w:rPr>
          <w:sz w:val="28"/>
          <w:szCs w:val="28"/>
        </w:rPr>
      </w:pPr>
      <w:r>
        <w:rPr>
          <w:noProof/>
          <w:sz w:val="28"/>
          <w:szCs w:val="28"/>
        </w:rPr>
        <w:drawing>
          <wp:inline distT="0" distB="0" distL="0" distR="0" wp14:anchorId="0F9232C9" wp14:editId="14D09B26">
            <wp:extent cx="5867400" cy="2891670"/>
            <wp:effectExtent l="0" t="0" r="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75297" cy="2895562"/>
                    </a:xfrm>
                    <a:prstGeom prst="rect">
                      <a:avLst/>
                    </a:prstGeom>
                    <a:noFill/>
                    <a:ln>
                      <a:noFill/>
                    </a:ln>
                  </pic:spPr>
                </pic:pic>
              </a:graphicData>
            </a:graphic>
          </wp:inline>
        </w:drawing>
      </w:r>
    </w:p>
    <w:p w14:paraId="4DB02893" w14:textId="77777777" w:rsidR="00A60265" w:rsidRDefault="00A60265" w:rsidP="00A60265">
      <w:pPr>
        <w:jc w:val="center"/>
        <w:rPr>
          <w:sz w:val="28"/>
          <w:szCs w:val="28"/>
        </w:rPr>
      </w:pPr>
    </w:p>
    <w:p w14:paraId="2DCF22CC" w14:textId="0D4FE61C" w:rsidR="00A60265" w:rsidRDefault="00A60265" w:rsidP="00A60265">
      <w:pPr>
        <w:jc w:val="center"/>
        <w:rPr>
          <w:sz w:val="28"/>
          <w:szCs w:val="28"/>
        </w:rPr>
      </w:pPr>
      <w:r>
        <w:rPr>
          <w:noProof/>
          <w:sz w:val="28"/>
          <w:szCs w:val="28"/>
        </w:rPr>
        <w:drawing>
          <wp:inline distT="0" distB="0" distL="0" distR="0" wp14:anchorId="52061D2F" wp14:editId="053BC7EB">
            <wp:extent cx="5863181" cy="3095625"/>
            <wp:effectExtent l="0" t="0" r="444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5566" cy="3096884"/>
                    </a:xfrm>
                    <a:prstGeom prst="rect">
                      <a:avLst/>
                    </a:prstGeom>
                    <a:noFill/>
                    <a:ln>
                      <a:noFill/>
                    </a:ln>
                  </pic:spPr>
                </pic:pic>
              </a:graphicData>
            </a:graphic>
          </wp:inline>
        </w:drawing>
      </w:r>
    </w:p>
    <w:p w14:paraId="5F0E884D" w14:textId="77777777" w:rsidR="00863D2C" w:rsidRDefault="00863D2C" w:rsidP="00A60265">
      <w:pPr>
        <w:jc w:val="center"/>
        <w:rPr>
          <w:sz w:val="28"/>
          <w:szCs w:val="28"/>
        </w:rPr>
      </w:pPr>
    </w:p>
    <w:p w14:paraId="6822E9DE" w14:textId="77777777" w:rsidR="00863D2C" w:rsidRDefault="00863D2C" w:rsidP="00A60265">
      <w:pPr>
        <w:jc w:val="center"/>
        <w:rPr>
          <w:sz w:val="28"/>
          <w:szCs w:val="28"/>
        </w:rPr>
      </w:pPr>
    </w:p>
    <w:p w14:paraId="37FB3375" w14:textId="77777777" w:rsidR="00863D2C" w:rsidRDefault="00863D2C" w:rsidP="00A60265">
      <w:pPr>
        <w:jc w:val="center"/>
        <w:rPr>
          <w:sz w:val="28"/>
          <w:szCs w:val="28"/>
        </w:rPr>
      </w:pPr>
    </w:p>
    <w:p w14:paraId="4D3B87A7" w14:textId="1E72DFAA" w:rsidR="007D351E" w:rsidRDefault="007D351E" w:rsidP="00A60265">
      <w:pPr>
        <w:jc w:val="center"/>
        <w:rPr>
          <w:sz w:val="28"/>
          <w:szCs w:val="28"/>
        </w:rPr>
      </w:pPr>
      <w:r>
        <w:rPr>
          <w:noProof/>
          <w:sz w:val="28"/>
          <w:szCs w:val="28"/>
        </w:rPr>
        <w:drawing>
          <wp:anchor distT="0" distB="0" distL="114300" distR="114300" simplePos="0" relativeHeight="251701248" behindDoc="0" locked="0" layoutInCell="1" allowOverlap="1" wp14:anchorId="0758B5B2" wp14:editId="14E98461">
            <wp:simplePos x="0" y="0"/>
            <wp:positionH relativeFrom="column">
              <wp:posOffset>4219575</wp:posOffset>
            </wp:positionH>
            <wp:positionV relativeFrom="paragraph">
              <wp:posOffset>1190625</wp:posOffset>
            </wp:positionV>
            <wp:extent cx="1543050" cy="942975"/>
            <wp:effectExtent l="0" t="0" r="0" b="952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43050" cy="942975"/>
                    </a:xfrm>
                    <a:prstGeom prst="rect">
                      <a:avLst/>
                    </a:prstGeom>
                    <a:noFill/>
                    <a:ln>
                      <a:noFill/>
                    </a:ln>
                  </pic:spPr>
                </pic:pic>
              </a:graphicData>
            </a:graphic>
          </wp:anchor>
        </w:drawing>
      </w:r>
      <w:r>
        <w:rPr>
          <w:noProof/>
          <w:sz w:val="28"/>
          <w:szCs w:val="28"/>
        </w:rPr>
        <w:drawing>
          <wp:inline distT="0" distB="0" distL="0" distR="0" wp14:anchorId="5AE622BE" wp14:editId="2FEA2090">
            <wp:extent cx="6638925" cy="52768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38925" cy="5276850"/>
                    </a:xfrm>
                    <a:prstGeom prst="rect">
                      <a:avLst/>
                    </a:prstGeom>
                    <a:noFill/>
                    <a:ln>
                      <a:noFill/>
                    </a:ln>
                  </pic:spPr>
                </pic:pic>
              </a:graphicData>
            </a:graphic>
          </wp:inline>
        </w:drawing>
      </w:r>
    </w:p>
    <w:p w14:paraId="5FC170B1" w14:textId="77777777" w:rsidR="00863D2C" w:rsidRDefault="00863D2C" w:rsidP="00A60265">
      <w:pPr>
        <w:jc w:val="center"/>
        <w:rPr>
          <w:sz w:val="28"/>
          <w:szCs w:val="28"/>
        </w:rPr>
      </w:pPr>
    </w:p>
    <w:p w14:paraId="1C0B43E9" w14:textId="77777777" w:rsidR="00863D2C" w:rsidRDefault="00863D2C" w:rsidP="00A60265">
      <w:pPr>
        <w:jc w:val="center"/>
        <w:rPr>
          <w:b/>
          <w:bCs/>
          <w:sz w:val="56"/>
          <w:szCs w:val="56"/>
          <w:u w:val="single"/>
        </w:rPr>
      </w:pPr>
    </w:p>
    <w:p w14:paraId="6B418148" w14:textId="564BC966" w:rsidR="00863D2C" w:rsidRDefault="00863D2C" w:rsidP="00A60265">
      <w:pPr>
        <w:jc w:val="center"/>
        <w:rPr>
          <w:b/>
          <w:bCs/>
          <w:sz w:val="56"/>
          <w:szCs w:val="56"/>
          <w:u w:val="single"/>
        </w:rPr>
      </w:pPr>
    </w:p>
    <w:p w14:paraId="347A2EA3" w14:textId="77777777" w:rsidR="00863D2C" w:rsidRDefault="00863D2C" w:rsidP="00A60265">
      <w:pPr>
        <w:jc w:val="center"/>
        <w:rPr>
          <w:b/>
          <w:bCs/>
          <w:sz w:val="56"/>
          <w:szCs w:val="56"/>
          <w:u w:val="single"/>
        </w:rPr>
      </w:pPr>
    </w:p>
    <w:p w14:paraId="3ACE2AD6" w14:textId="77777777" w:rsidR="00863D2C" w:rsidRDefault="00863D2C" w:rsidP="00A60265">
      <w:pPr>
        <w:jc w:val="center"/>
        <w:rPr>
          <w:b/>
          <w:bCs/>
          <w:sz w:val="56"/>
          <w:szCs w:val="56"/>
          <w:u w:val="single"/>
        </w:rPr>
      </w:pPr>
    </w:p>
    <w:p w14:paraId="59C7BADD" w14:textId="77777777" w:rsidR="00863D2C" w:rsidRDefault="00863D2C" w:rsidP="00A60265">
      <w:pPr>
        <w:jc w:val="center"/>
        <w:rPr>
          <w:b/>
          <w:bCs/>
          <w:sz w:val="56"/>
          <w:szCs w:val="56"/>
          <w:u w:val="single"/>
        </w:rPr>
      </w:pPr>
    </w:p>
    <w:p w14:paraId="136625D7" w14:textId="5D47E945" w:rsidR="007D351E" w:rsidRDefault="00863D2C" w:rsidP="00A60265">
      <w:pPr>
        <w:jc w:val="center"/>
        <w:rPr>
          <w:b/>
          <w:bCs/>
          <w:sz w:val="56"/>
          <w:szCs w:val="56"/>
          <w:u w:val="single"/>
        </w:rPr>
      </w:pPr>
      <w:r w:rsidRPr="00863D2C">
        <w:rPr>
          <w:b/>
          <w:bCs/>
          <w:noProof/>
          <w:sz w:val="56"/>
          <w:szCs w:val="56"/>
        </w:rPr>
        <w:lastRenderedPageBreak/>
        <w:drawing>
          <wp:inline distT="0" distB="0" distL="0" distR="0" wp14:anchorId="36CB0563" wp14:editId="4B33C3DC">
            <wp:extent cx="5418085" cy="43719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1994" cy="4399337"/>
                    </a:xfrm>
                    <a:prstGeom prst="rect">
                      <a:avLst/>
                    </a:prstGeom>
                    <a:noFill/>
                    <a:ln>
                      <a:noFill/>
                    </a:ln>
                  </pic:spPr>
                </pic:pic>
              </a:graphicData>
            </a:graphic>
          </wp:inline>
        </w:drawing>
      </w:r>
    </w:p>
    <w:p w14:paraId="09757B3D" w14:textId="056DDAA5" w:rsidR="00863D2C" w:rsidRPr="00863D2C" w:rsidRDefault="00863D2C" w:rsidP="00863D2C">
      <w:pPr>
        <w:rPr>
          <w:b/>
          <w:bCs/>
          <w:sz w:val="40"/>
          <w:szCs w:val="40"/>
        </w:rPr>
      </w:pPr>
      <w:r w:rsidRPr="00863D2C">
        <w:rPr>
          <w:b/>
          <w:bCs/>
          <w:sz w:val="40"/>
          <w:szCs w:val="40"/>
        </w:rPr>
        <w:t>Vinculacion dinamica:</w:t>
      </w:r>
    </w:p>
    <w:p w14:paraId="6269A3E9" w14:textId="48640F9F" w:rsidR="00863D2C" w:rsidRDefault="00863D2C" w:rsidP="00863D2C">
      <w:pPr>
        <w:rPr>
          <w:sz w:val="28"/>
          <w:szCs w:val="28"/>
        </w:rPr>
      </w:pPr>
      <w:r>
        <w:rPr>
          <w:sz w:val="28"/>
          <w:szCs w:val="28"/>
        </w:rPr>
        <w:t>La vinculacion dinamica de una referencia funciona igual que un enchufe. En un enchufe se puede conectar diferentes cosas: un TV, una heladera, una notebook.</w:t>
      </w:r>
    </w:p>
    <w:p w14:paraId="41B812AA" w14:textId="752C778D" w:rsidR="00863D2C" w:rsidRDefault="00863D2C" w:rsidP="00863D2C">
      <w:pPr>
        <w:rPr>
          <w:sz w:val="28"/>
          <w:szCs w:val="28"/>
        </w:rPr>
      </w:pPr>
      <w:r>
        <w:rPr>
          <w:sz w:val="28"/>
          <w:szCs w:val="28"/>
        </w:rPr>
        <w:t>Veremos que en una referencia podemos apuntar a diferentes tipos de objetos.</w:t>
      </w:r>
    </w:p>
    <w:p w14:paraId="45F34DAA" w14:textId="6AA6DE78" w:rsidR="00863D2C" w:rsidRDefault="00863D2C" w:rsidP="00863D2C">
      <w:pPr>
        <w:rPr>
          <w:sz w:val="28"/>
          <w:szCs w:val="28"/>
        </w:rPr>
      </w:pPr>
      <w:r>
        <w:rPr>
          <w:noProof/>
          <w:sz w:val="28"/>
          <w:szCs w:val="28"/>
        </w:rPr>
        <w:drawing>
          <wp:anchor distT="0" distB="0" distL="114300" distR="114300" simplePos="0" relativeHeight="251703296" behindDoc="0" locked="0" layoutInCell="1" allowOverlap="1" wp14:anchorId="7B936E88" wp14:editId="31E83C74">
            <wp:simplePos x="0" y="0"/>
            <wp:positionH relativeFrom="column">
              <wp:posOffset>2724150</wp:posOffset>
            </wp:positionH>
            <wp:positionV relativeFrom="paragraph">
              <wp:posOffset>285750</wp:posOffset>
            </wp:positionV>
            <wp:extent cx="666750" cy="314325"/>
            <wp:effectExtent l="0" t="0" r="0" b="9525"/>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6750" cy="314325"/>
                    </a:xfrm>
                    <a:prstGeom prst="rect">
                      <a:avLst/>
                    </a:prstGeom>
                    <a:noFill/>
                    <a:ln>
                      <a:noFill/>
                    </a:ln>
                  </pic:spPr>
                </pic:pic>
              </a:graphicData>
            </a:graphic>
          </wp:anchor>
        </w:drawing>
      </w:r>
      <w:r>
        <w:rPr>
          <w:noProof/>
          <w:sz w:val="28"/>
          <w:szCs w:val="28"/>
        </w:rPr>
        <w:drawing>
          <wp:anchor distT="0" distB="0" distL="114300" distR="114300" simplePos="0" relativeHeight="251702272" behindDoc="0" locked="0" layoutInCell="1" allowOverlap="1" wp14:anchorId="1D47FA7B" wp14:editId="4B299A60">
            <wp:simplePos x="0" y="0"/>
            <wp:positionH relativeFrom="column">
              <wp:posOffset>990600</wp:posOffset>
            </wp:positionH>
            <wp:positionV relativeFrom="paragraph">
              <wp:posOffset>314325</wp:posOffset>
            </wp:positionV>
            <wp:extent cx="1057275" cy="257175"/>
            <wp:effectExtent l="0" t="0" r="9525" b="952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57275" cy="257175"/>
                    </a:xfrm>
                    <a:prstGeom prst="rect">
                      <a:avLst/>
                    </a:prstGeom>
                    <a:noFill/>
                    <a:ln>
                      <a:noFill/>
                    </a:ln>
                  </pic:spPr>
                </pic:pic>
              </a:graphicData>
            </a:graphic>
          </wp:anchor>
        </w:drawing>
      </w:r>
    </w:p>
    <w:p w14:paraId="274DDABD" w14:textId="46D4A0C0" w:rsidR="00863D2C" w:rsidRDefault="00863D2C" w:rsidP="00863D2C">
      <w:pPr>
        <w:rPr>
          <w:sz w:val="28"/>
          <w:szCs w:val="28"/>
        </w:rPr>
      </w:pPr>
      <w:r>
        <w:rPr>
          <w:sz w:val="28"/>
          <w:szCs w:val="28"/>
        </w:rPr>
        <w:t xml:space="preserve">Aquí, tanto la     </w:t>
      </w:r>
      <w:r w:rsidRPr="00863D2C">
        <w:rPr>
          <w:b/>
          <w:bCs/>
          <w:color w:val="538135" w:themeColor="accent6" w:themeShade="BF"/>
          <w:sz w:val="28"/>
          <w:szCs w:val="28"/>
        </w:rPr>
        <w:t>referencia</w:t>
      </w:r>
      <w:r>
        <w:rPr>
          <w:sz w:val="28"/>
          <w:szCs w:val="28"/>
        </w:rPr>
        <w:t xml:space="preserve">    como el     objeto   referenciado son del mismo tipo: Doberman, sin embargo es posible que la referencia y el objeto referenciado sean de distinto tipo.</w:t>
      </w:r>
    </w:p>
    <w:p w14:paraId="4AC5FDD0" w14:textId="6627BF23" w:rsidR="00863D2C" w:rsidRDefault="00863D2C" w:rsidP="00863D2C">
      <w:pPr>
        <w:rPr>
          <w:sz w:val="28"/>
          <w:szCs w:val="28"/>
        </w:rPr>
      </w:pPr>
      <w:r>
        <w:rPr>
          <w:noProof/>
          <w:sz w:val="28"/>
          <w:szCs w:val="28"/>
        </w:rPr>
        <w:drawing>
          <wp:inline distT="0" distB="0" distL="0" distR="0" wp14:anchorId="000FE4A7" wp14:editId="69378FC0">
            <wp:extent cx="4505325" cy="188595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5325" cy="1885950"/>
                    </a:xfrm>
                    <a:prstGeom prst="rect">
                      <a:avLst/>
                    </a:prstGeom>
                    <a:noFill/>
                    <a:ln>
                      <a:noFill/>
                    </a:ln>
                  </pic:spPr>
                </pic:pic>
              </a:graphicData>
            </a:graphic>
          </wp:inline>
        </w:drawing>
      </w:r>
    </w:p>
    <w:p w14:paraId="1DDC964E" w14:textId="323C5521" w:rsidR="00863D2C" w:rsidRDefault="00863D2C" w:rsidP="00863D2C">
      <w:pPr>
        <w:rPr>
          <w:sz w:val="28"/>
          <w:szCs w:val="28"/>
        </w:rPr>
      </w:pPr>
      <w:r>
        <w:rPr>
          <w:sz w:val="28"/>
          <w:szCs w:val="28"/>
        </w:rPr>
        <w:t>En lenguajes fuertemente fuertemente tipados como java, el objeto debe ser de una clase que tenga una relacion del tipo “es un” respecto a la referencia. A diferencia de los no tipados, donde la referencia y el objeto pueden ser de cualquier tipo.</w:t>
      </w:r>
    </w:p>
    <w:p w14:paraId="4F9AB2E5" w14:textId="4DDBF260" w:rsidR="00B8110A" w:rsidRDefault="00B8110A" w:rsidP="00B8110A">
      <w:pPr>
        <w:jc w:val="center"/>
        <w:rPr>
          <w:sz w:val="28"/>
          <w:szCs w:val="28"/>
        </w:rPr>
      </w:pPr>
      <w:r>
        <w:rPr>
          <w:noProof/>
          <w:sz w:val="28"/>
          <w:szCs w:val="28"/>
        </w:rPr>
        <w:lastRenderedPageBreak/>
        <w:drawing>
          <wp:inline distT="0" distB="0" distL="0" distR="0" wp14:anchorId="1BA873FB" wp14:editId="7C037442">
            <wp:extent cx="4314825" cy="19907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4825" cy="1990725"/>
                    </a:xfrm>
                    <a:prstGeom prst="rect">
                      <a:avLst/>
                    </a:prstGeom>
                    <a:noFill/>
                    <a:ln>
                      <a:noFill/>
                    </a:ln>
                  </pic:spPr>
                </pic:pic>
              </a:graphicData>
            </a:graphic>
          </wp:inline>
        </w:drawing>
      </w:r>
    </w:p>
    <w:p w14:paraId="09EE1BB4" w14:textId="44038A20" w:rsidR="00B8110A" w:rsidRDefault="00B8110A" w:rsidP="00B8110A">
      <w:pPr>
        <w:jc w:val="center"/>
        <w:rPr>
          <w:sz w:val="28"/>
          <w:szCs w:val="28"/>
        </w:rPr>
      </w:pPr>
      <w:r>
        <w:rPr>
          <w:noProof/>
          <w:sz w:val="28"/>
          <w:szCs w:val="28"/>
        </w:rPr>
        <w:drawing>
          <wp:inline distT="0" distB="0" distL="0" distR="0" wp14:anchorId="5D3456B0" wp14:editId="0B0F6C93">
            <wp:extent cx="5962650" cy="27622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62650" cy="2762250"/>
                    </a:xfrm>
                    <a:prstGeom prst="rect">
                      <a:avLst/>
                    </a:prstGeom>
                    <a:noFill/>
                    <a:ln>
                      <a:noFill/>
                    </a:ln>
                  </pic:spPr>
                </pic:pic>
              </a:graphicData>
            </a:graphic>
          </wp:inline>
        </w:drawing>
      </w:r>
    </w:p>
    <w:p w14:paraId="56D6D0D4" w14:textId="58FF1333" w:rsidR="00B8110A" w:rsidRDefault="00B8110A" w:rsidP="00B8110A">
      <w:pPr>
        <w:jc w:val="center"/>
        <w:rPr>
          <w:sz w:val="28"/>
          <w:szCs w:val="28"/>
        </w:rPr>
      </w:pPr>
      <w:r>
        <w:rPr>
          <w:noProof/>
          <w:sz w:val="28"/>
          <w:szCs w:val="28"/>
        </w:rPr>
        <w:drawing>
          <wp:inline distT="0" distB="0" distL="0" distR="0" wp14:anchorId="255B860F" wp14:editId="52142D8A">
            <wp:extent cx="6315075" cy="2733675"/>
            <wp:effectExtent l="0" t="0" r="9525"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15075" cy="2733675"/>
                    </a:xfrm>
                    <a:prstGeom prst="rect">
                      <a:avLst/>
                    </a:prstGeom>
                    <a:noFill/>
                    <a:ln>
                      <a:noFill/>
                    </a:ln>
                  </pic:spPr>
                </pic:pic>
              </a:graphicData>
            </a:graphic>
          </wp:inline>
        </w:drawing>
      </w:r>
    </w:p>
    <w:p w14:paraId="4C906BF6" w14:textId="2D09EAEA" w:rsidR="00B8110A" w:rsidRDefault="00B8110A" w:rsidP="00B8110A">
      <w:pPr>
        <w:jc w:val="center"/>
        <w:rPr>
          <w:sz w:val="28"/>
          <w:szCs w:val="28"/>
        </w:rPr>
      </w:pPr>
    </w:p>
    <w:p w14:paraId="7085D4CB" w14:textId="59415C04" w:rsidR="00B8110A" w:rsidRDefault="00B8110A" w:rsidP="00B8110A">
      <w:pPr>
        <w:jc w:val="center"/>
        <w:rPr>
          <w:sz w:val="28"/>
          <w:szCs w:val="28"/>
        </w:rPr>
      </w:pPr>
    </w:p>
    <w:p w14:paraId="3B73F16D" w14:textId="6A01B29E" w:rsidR="00B8110A" w:rsidRDefault="00B8110A" w:rsidP="00B8110A">
      <w:pPr>
        <w:jc w:val="center"/>
        <w:rPr>
          <w:sz w:val="28"/>
          <w:szCs w:val="28"/>
        </w:rPr>
      </w:pPr>
    </w:p>
    <w:p w14:paraId="5E2E574D" w14:textId="6AF9035B" w:rsidR="00B8110A" w:rsidRDefault="00B8110A" w:rsidP="00B8110A">
      <w:pPr>
        <w:jc w:val="center"/>
        <w:rPr>
          <w:sz w:val="28"/>
          <w:szCs w:val="28"/>
        </w:rPr>
      </w:pPr>
      <w:r>
        <w:rPr>
          <w:noProof/>
          <w:sz w:val="28"/>
          <w:szCs w:val="28"/>
        </w:rPr>
        <w:lastRenderedPageBreak/>
        <w:drawing>
          <wp:inline distT="0" distB="0" distL="0" distR="0" wp14:anchorId="08B0842F" wp14:editId="5DC5DB32">
            <wp:extent cx="5602364" cy="216217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0753" cy="2169272"/>
                    </a:xfrm>
                    <a:prstGeom prst="rect">
                      <a:avLst/>
                    </a:prstGeom>
                    <a:noFill/>
                    <a:ln>
                      <a:noFill/>
                    </a:ln>
                  </pic:spPr>
                </pic:pic>
              </a:graphicData>
            </a:graphic>
          </wp:inline>
        </w:drawing>
      </w:r>
    </w:p>
    <w:p w14:paraId="6E02A1AF" w14:textId="7CC953B0" w:rsidR="00B8110A" w:rsidRDefault="00B8110A" w:rsidP="00B8110A">
      <w:pPr>
        <w:jc w:val="center"/>
        <w:rPr>
          <w:sz w:val="28"/>
          <w:szCs w:val="28"/>
        </w:rPr>
      </w:pPr>
      <w:r>
        <w:rPr>
          <w:noProof/>
          <w:sz w:val="28"/>
          <w:szCs w:val="28"/>
        </w:rPr>
        <w:drawing>
          <wp:inline distT="0" distB="0" distL="0" distR="0" wp14:anchorId="3BDFCB80" wp14:editId="36C57A5A">
            <wp:extent cx="4948094" cy="2257425"/>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9253" cy="2262516"/>
                    </a:xfrm>
                    <a:prstGeom prst="rect">
                      <a:avLst/>
                    </a:prstGeom>
                    <a:noFill/>
                    <a:ln>
                      <a:noFill/>
                    </a:ln>
                  </pic:spPr>
                </pic:pic>
              </a:graphicData>
            </a:graphic>
          </wp:inline>
        </w:drawing>
      </w:r>
    </w:p>
    <w:p w14:paraId="529C8CD5" w14:textId="52C2396F" w:rsidR="00B8110A" w:rsidRDefault="00B8110A" w:rsidP="00B8110A">
      <w:pPr>
        <w:jc w:val="center"/>
        <w:rPr>
          <w:sz w:val="28"/>
          <w:szCs w:val="28"/>
        </w:rPr>
      </w:pPr>
      <w:r>
        <w:rPr>
          <w:noProof/>
          <w:sz w:val="28"/>
          <w:szCs w:val="28"/>
        </w:rPr>
        <w:drawing>
          <wp:inline distT="0" distB="0" distL="0" distR="0" wp14:anchorId="04ACD598" wp14:editId="482B7E1D">
            <wp:extent cx="5248275" cy="2335102"/>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7671" cy="2348181"/>
                    </a:xfrm>
                    <a:prstGeom prst="rect">
                      <a:avLst/>
                    </a:prstGeom>
                    <a:noFill/>
                    <a:ln>
                      <a:noFill/>
                    </a:ln>
                  </pic:spPr>
                </pic:pic>
              </a:graphicData>
            </a:graphic>
          </wp:inline>
        </w:drawing>
      </w:r>
    </w:p>
    <w:p w14:paraId="00223C68" w14:textId="0A770893" w:rsidR="00B8110A" w:rsidRDefault="00B8110A" w:rsidP="00B8110A">
      <w:pPr>
        <w:jc w:val="center"/>
        <w:rPr>
          <w:sz w:val="28"/>
          <w:szCs w:val="28"/>
        </w:rPr>
      </w:pPr>
      <w:r>
        <w:rPr>
          <w:noProof/>
          <w:sz w:val="28"/>
          <w:szCs w:val="28"/>
        </w:rPr>
        <w:drawing>
          <wp:inline distT="0" distB="0" distL="0" distR="0" wp14:anchorId="6422B243" wp14:editId="0CDB6278">
            <wp:extent cx="5343525" cy="2571571"/>
            <wp:effectExtent l="0" t="0" r="0"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2243" cy="2575767"/>
                    </a:xfrm>
                    <a:prstGeom prst="rect">
                      <a:avLst/>
                    </a:prstGeom>
                    <a:noFill/>
                    <a:ln>
                      <a:noFill/>
                    </a:ln>
                  </pic:spPr>
                </pic:pic>
              </a:graphicData>
            </a:graphic>
          </wp:inline>
        </w:drawing>
      </w:r>
    </w:p>
    <w:p w14:paraId="06C7ADB6" w14:textId="77777777" w:rsidR="00A50AC6" w:rsidRPr="00863D2C" w:rsidRDefault="00A50AC6" w:rsidP="00A50AC6">
      <w:pPr>
        <w:jc w:val="center"/>
        <w:rPr>
          <w:sz w:val="56"/>
          <w:szCs w:val="56"/>
        </w:rPr>
      </w:pPr>
      <w:r>
        <w:rPr>
          <w:b/>
          <w:bCs/>
          <w:sz w:val="56"/>
          <w:szCs w:val="56"/>
          <w:u w:val="single"/>
        </w:rPr>
        <w:lastRenderedPageBreak/>
        <w:t>Polimorfismo</w:t>
      </w:r>
    </w:p>
    <w:p w14:paraId="1390A91A" w14:textId="42862A87" w:rsidR="00B8110A" w:rsidRDefault="00B538BD" w:rsidP="00B538BD">
      <w:pPr>
        <w:rPr>
          <w:sz w:val="28"/>
          <w:szCs w:val="28"/>
        </w:rPr>
      </w:pPr>
      <w:r>
        <w:rPr>
          <w:sz w:val="28"/>
          <w:szCs w:val="28"/>
        </w:rPr>
        <w:t>Es la capacidad de un mismo objeto de comportarse como otro. En otras palabras es la capacidad de un objeto e funcionar de diversas formas.</w:t>
      </w:r>
    </w:p>
    <w:p w14:paraId="301A4C2B" w14:textId="51D81034" w:rsidR="00B538BD" w:rsidRDefault="00B538BD" w:rsidP="00B538BD">
      <w:pPr>
        <w:jc w:val="center"/>
        <w:rPr>
          <w:sz w:val="28"/>
          <w:szCs w:val="28"/>
        </w:rPr>
      </w:pPr>
      <w:r>
        <w:rPr>
          <w:noProof/>
          <w:sz w:val="28"/>
          <w:szCs w:val="28"/>
        </w:rPr>
        <w:drawing>
          <wp:inline distT="0" distB="0" distL="0" distR="0" wp14:anchorId="086A8731" wp14:editId="49336BDF">
            <wp:extent cx="5610225" cy="187642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0225" cy="1876425"/>
                    </a:xfrm>
                    <a:prstGeom prst="rect">
                      <a:avLst/>
                    </a:prstGeom>
                    <a:noFill/>
                    <a:ln>
                      <a:noFill/>
                    </a:ln>
                  </pic:spPr>
                </pic:pic>
              </a:graphicData>
            </a:graphic>
          </wp:inline>
        </w:drawing>
      </w:r>
    </w:p>
    <w:p w14:paraId="68F27434" w14:textId="48210A75" w:rsidR="00B538BD" w:rsidRDefault="00B538BD" w:rsidP="00B538BD">
      <w:pPr>
        <w:rPr>
          <w:sz w:val="28"/>
          <w:szCs w:val="28"/>
        </w:rPr>
      </w:pPr>
      <w:r>
        <w:rPr>
          <w:sz w:val="28"/>
          <w:szCs w:val="28"/>
        </w:rPr>
        <w:t>Si itulizamos poliformifsmo, podemos estar seguros de que modificaciones futuras, que agreguen nuevas subclases, no deberian afectar el codigo ni su funcionamiento.</w:t>
      </w:r>
    </w:p>
    <w:p w14:paraId="369AFB6D" w14:textId="2FBF13CC" w:rsidR="00B538BD" w:rsidRDefault="00B538BD" w:rsidP="00B538BD">
      <w:pPr>
        <w:rPr>
          <w:sz w:val="28"/>
          <w:szCs w:val="28"/>
        </w:rPr>
      </w:pPr>
      <w:r>
        <w:rPr>
          <w:sz w:val="28"/>
          <w:szCs w:val="28"/>
        </w:rPr>
        <w:t>Si el codigo usa Perros (es decir, cualquier objeto que “es un” Perro) siempre que nuevas razas de perros introducidas al sistema hereden de Perro funcionaran correctamente.</w:t>
      </w:r>
    </w:p>
    <w:p w14:paraId="5067392C" w14:textId="3B737A4B" w:rsidR="00B538BD" w:rsidRDefault="00B538BD" w:rsidP="00B538BD">
      <w:pPr>
        <w:rPr>
          <w:sz w:val="28"/>
          <w:szCs w:val="28"/>
        </w:rPr>
      </w:pPr>
    </w:p>
    <w:p w14:paraId="58276616" w14:textId="77777777" w:rsidR="00566BE8" w:rsidRDefault="00566BE8" w:rsidP="00B538BD">
      <w:pPr>
        <w:rPr>
          <w:sz w:val="28"/>
          <w:szCs w:val="28"/>
        </w:rPr>
      </w:pPr>
    </w:p>
    <w:p w14:paraId="32E0CA48" w14:textId="195A87D7" w:rsidR="00B538BD" w:rsidRPr="00B538BD" w:rsidRDefault="00B538BD" w:rsidP="00B538BD">
      <w:pPr>
        <w:rPr>
          <w:b/>
          <w:bCs/>
          <w:sz w:val="52"/>
          <w:szCs w:val="52"/>
          <w:u w:val="single"/>
        </w:rPr>
      </w:pPr>
      <w:r w:rsidRPr="00B538BD">
        <w:rPr>
          <w:b/>
          <w:bCs/>
          <w:sz w:val="52"/>
          <w:szCs w:val="52"/>
          <w:u w:val="single"/>
        </w:rPr>
        <w:t>Casting</w:t>
      </w:r>
      <w:r>
        <w:rPr>
          <w:b/>
          <w:bCs/>
          <w:sz w:val="52"/>
          <w:szCs w:val="52"/>
          <w:u w:val="single"/>
        </w:rPr>
        <w:t xml:space="preserve"> // Casteo</w:t>
      </w:r>
    </w:p>
    <w:p w14:paraId="4AFD5392" w14:textId="73AB3CD7" w:rsidR="00B538BD" w:rsidRDefault="00B538BD" w:rsidP="00B538BD">
      <w:pPr>
        <w:rPr>
          <w:sz w:val="28"/>
          <w:szCs w:val="28"/>
        </w:rPr>
      </w:pPr>
      <w:r>
        <w:rPr>
          <w:sz w:val="28"/>
          <w:szCs w:val="28"/>
        </w:rPr>
        <w:t>Supongamos que Doberman tiene un metodo llamado morderComoDoberman(), pero la referencia o sea la variable es del tipo perro. Para reforzar a un perro a que sea un Doberman utilizamos el casteo. De esta manera podremos invocar los metodos propios de Doberman.</w:t>
      </w:r>
    </w:p>
    <w:p w14:paraId="3FC4C185" w14:textId="77777777" w:rsidR="00566BE8" w:rsidRDefault="00566BE8" w:rsidP="00B538BD">
      <w:pPr>
        <w:jc w:val="center"/>
        <w:rPr>
          <w:sz w:val="28"/>
          <w:szCs w:val="28"/>
        </w:rPr>
      </w:pPr>
    </w:p>
    <w:p w14:paraId="6EDB7A56" w14:textId="7A8447D5" w:rsidR="00B538BD" w:rsidRDefault="00B538BD" w:rsidP="00B538BD">
      <w:pPr>
        <w:jc w:val="center"/>
        <w:rPr>
          <w:sz w:val="28"/>
          <w:szCs w:val="28"/>
        </w:rPr>
      </w:pPr>
      <w:r>
        <w:rPr>
          <w:noProof/>
          <w:sz w:val="28"/>
          <w:szCs w:val="28"/>
        </w:rPr>
        <w:drawing>
          <wp:inline distT="0" distB="0" distL="0" distR="0" wp14:anchorId="496B9B36" wp14:editId="402E3332">
            <wp:extent cx="4791075" cy="1781175"/>
            <wp:effectExtent l="0" t="0" r="952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91075" cy="1781175"/>
                    </a:xfrm>
                    <a:prstGeom prst="rect">
                      <a:avLst/>
                    </a:prstGeom>
                    <a:noFill/>
                    <a:ln>
                      <a:noFill/>
                    </a:ln>
                  </pic:spPr>
                </pic:pic>
              </a:graphicData>
            </a:graphic>
          </wp:inline>
        </w:drawing>
      </w:r>
    </w:p>
    <w:p w14:paraId="46F59A55" w14:textId="572E95E7" w:rsidR="00566BE8" w:rsidRDefault="00566BE8" w:rsidP="00B538BD">
      <w:pPr>
        <w:jc w:val="center"/>
        <w:rPr>
          <w:sz w:val="28"/>
          <w:szCs w:val="28"/>
        </w:rPr>
      </w:pPr>
    </w:p>
    <w:p w14:paraId="3139B5C1" w14:textId="0DFE8A1A" w:rsidR="00566BE8" w:rsidRDefault="00566BE8" w:rsidP="00B538BD">
      <w:pPr>
        <w:jc w:val="center"/>
        <w:rPr>
          <w:sz w:val="28"/>
          <w:szCs w:val="28"/>
        </w:rPr>
      </w:pPr>
    </w:p>
    <w:p w14:paraId="7904CAE1" w14:textId="47E805DC" w:rsidR="00566BE8" w:rsidRDefault="00566BE8" w:rsidP="00B538BD">
      <w:pPr>
        <w:jc w:val="center"/>
        <w:rPr>
          <w:sz w:val="28"/>
          <w:szCs w:val="28"/>
        </w:rPr>
      </w:pPr>
    </w:p>
    <w:p w14:paraId="14BBC8AD" w14:textId="77777777" w:rsidR="00BA2AC2" w:rsidRDefault="00BA2AC2" w:rsidP="00566BE8">
      <w:pPr>
        <w:rPr>
          <w:sz w:val="28"/>
          <w:szCs w:val="28"/>
        </w:rPr>
      </w:pPr>
    </w:p>
    <w:p w14:paraId="595D82C4" w14:textId="77777777" w:rsidR="00BA2AC2" w:rsidRDefault="00BA2AC2" w:rsidP="00566BE8">
      <w:pPr>
        <w:rPr>
          <w:sz w:val="28"/>
          <w:szCs w:val="28"/>
        </w:rPr>
      </w:pPr>
    </w:p>
    <w:p w14:paraId="2B35A6F5" w14:textId="030E5EF5" w:rsidR="00566BE8" w:rsidRDefault="00566BE8" w:rsidP="00566BE8">
      <w:pPr>
        <w:rPr>
          <w:sz w:val="28"/>
          <w:szCs w:val="28"/>
        </w:rPr>
      </w:pPr>
      <w:r>
        <w:rPr>
          <w:sz w:val="28"/>
          <w:szCs w:val="28"/>
        </w:rPr>
        <w:t>Lo mismo sucede si nuestro objeto referencia es del tipo Object. En este caso como la clase Object no tiene tampoco el metodo ladrar() debemos castearlo ya sea a Perro que tiene dicho metodo o a Doberman.</w:t>
      </w:r>
    </w:p>
    <w:p w14:paraId="16DADB7F" w14:textId="77777777" w:rsidR="00BA2AC2" w:rsidRDefault="00BA2AC2" w:rsidP="00566BE8">
      <w:pPr>
        <w:jc w:val="center"/>
        <w:rPr>
          <w:sz w:val="28"/>
          <w:szCs w:val="28"/>
        </w:rPr>
      </w:pPr>
    </w:p>
    <w:p w14:paraId="7BD4C386" w14:textId="320EAE79" w:rsidR="00566BE8" w:rsidRDefault="00566BE8" w:rsidP="00566BE8">
      <w:pPr>
        <w:jc w:val="center"/>
        <w:rPr>
          <w:sz w:val="28"/>
          <w:szCs w:val="28"/>
        </w:rPr>
      </w:pPr>
      <w:r>
        <w:rPr>
          <w:noProof/>
          <w:sz w:val="28"/>
          <w:szCs w:val="28"/>
        </w:rPr>
        <w:drawing>
          <wp:inline distT="0" distB="0" distL="0" distR="0" wp14:anchorId="60AA4EB8" wp14:editId="2AD2F83F">
            <wp:extent cx="4162425" cy="18097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2425" cy="1809750"/>
                    </a:xfrm>
                    <a:prstGeom prst="rect">
                      <a:avLst/>
                    </a:prstGeom>
                    <a:noFill/>
                    <a:ln>
                      <a:noFill/>
                    </a:ln>
                  </pic:spPr>
                </pic:pic>
              </a:graphicData>
            </a:graphic>
          </wp:inline>
        </w:drawing>
      </w:r>
    </w:p>
    <w:p w14:paraId="7BD80DD0" w14:textId="2A96D4CF" w:rsidR="00DF330D" w:rsidRDefault="00DF330D" w:rsidP="00DF330D">
      <w:pPr>
        <w:rPr>
          <w:sz w:val="28"/>
          <w:szCs w:val="28"/>
        </w:rPr>
      </w:pPr>
    </w:p>
    <w:p w14:paraId="776ED77F" w14:textId="116BE53F" w:rsidR="00DF330D" w:rsidRDefault="00DF330D" w:rsidP="00DF330D">
      <w:pPr>
        <w:rPr>
          <w:sz w:val="28"/>
          <w:szCs w:val="28"/>
        </w:rPr>
      </w:pPr>
      <w:r>
        <w:rPr>
          <w:sz w:val="28"/>
          <w:szCs w:val="28"/>
        </w:rPr>
        <w:t xml:space="preserve">En resumen, </w:t>
      </w:r>
      <w:r w:rsidR="000A2EE9">
        <w:rPr>
          <w:sz w:val="28"/>
          <w:szCs w:val="28"/>
        </w:rPr>
        <w:t xml:space="preserve">cuando casteamos ponemos entre parentesis la clase con la que va a ser tratado, lo que escribimos fuera de los parentesis. En los ejemplos de la imagen anterior, primero tratamos a al </w:t>
      </w:r>
      <w:r w:rsidR="000A2EE9" w:rsidRPr="000A2EE9">
        <w:rPr>
          <w:b/>
          <w:bCs/>
          <w:sz w:val="28"/>
          <w:szCs w:val="28"/>
        </w:rPr>
        <w:t>objeto perro</w:t>
      </w:r>
      <w:r w:rsidR="000A2EE9">
        <w:rPr>
          <w:sz w:val="28"/>
          <w:szCs w:val="28"/>
        </w:rPr>
        <w:t xml:space="preserve">, como si fuera de la </w:t>
      </w:r>
      <w:r w:rsidR="000A2EE9" w:rsidRPr="000A2EE9">
        <w:rPr>
          <w:b/>
          <w:bCs/>
          <w:sz w:val="28"/>
          <w:szCs w:val="28"/>
        </w:rPr>
        <w:t>clase Perro</w:t>
      </w:r>
      <w:r w:rsidR="000A2EE9">
        <w:rPr>
          <w:sz w:val="28"/>
          <w:szCs w:val="28"/>
        </w:rPr>
        <w:t xml:space="preserve">, luego volvemos a tratar al </w:t>
      </w:r>
      <w:r w:rsidR="000A2EE9" w:rsidRPr="000A2EE9">
        <w:rPr>
          <w:b/>
          <w:bCs/>
          <w:sz w:val="28"/>
          <w:szCs w:val="28"/>
        </w:rPr>
        <w:t>objeto perro</w:t>
      </w:r>
      <w:r w:rsidR="000A2EE9">
        <w:rPr>
          <w:sz w:val="28"/>
          <w:szCs w:val="28"/>
        </w:rPr>
        <w:t xml:space="preserve">, como si fuera de la </w:t>
      </w:r>
      <w:r w:rsidR="000A2EE9" w:rsidRPr="000A2EE9">
        <w:rPr>
          <w:b/>
          <w:bCs/>
          <w:sz w:val="28"/>
          <w:szCs w:val="28"/>
        </w:rPr>
        <w:t>clase</w:t>
      </w:r>
      <w:r w:rsidR="000A2EE9">
        <w:rPr>
          <w:sz w:val="28"/>
          <w:szCs w:val="28"/>
        </w:rPr>
        <w:t xml:space="preserve"> </w:t>
      </w:r>
      <w:r w:rsidR="000A2EE9" w:rsidRPr="000A2EE9">
        <w:rPr>
          <w:b/>
          <w:bCs/>
          <w:sz w:val="28"/>
          <w:szCs w:val="28"/>
        </w:rPr>
        <w:t>Doberman</w:t>
      </w:r>
      <w:r w:rsidR="000A2EE9">
        <w:rPr>
          <w:sz w:val="28"/>
          <w:szCs w:val="28"/>
        </w:rPr>
        <w:t>.</w:t>
      </w:r>
    </w:p>
    <w:p w14:paraId="4E36D3C8" w14:textId="4D3E034D" w:rsidR="00566BE8" w:rsidRDefault="00BA2AC2" w:rsidP="00566BE8">
      <w:pPr>
        <w:rPr>
          <w:sz w:val="28"/>
          <w:szCs w:val="28"/>
        </w:rPr>
      </w:pPr>
      <w:r>
        <w:rPr>
          <w:noProof/>
          <w:sz w:val="28"/>
          <w:szCs w:val="28"/>
        </w:rPr>
        <w:drawing>
          <wp:inline distT="0" distB="0" distL="0" distR="0" wp14:anchorId="63C6D08E" wp14:editId="293BAD89">
            <wp:extent cx="6624072" cy="4248150"/>
            <wp:effectExtent l="0" t="0" r="571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37612" cy="4256833"/>
                    </a:xfrm>
                    <a:prstGeom prst="rect">
                      <a:avLst/>
                    </a:prstGeom>
                    <a:noFill/>
                    <a:ln>
                      <a:noFill/>
                    </a:ln>
                  </pic:spPr>
                </pic:pic>
              </a:graphicData>
            </a:graphic>
          </wp:inline>
        </w:drawing>
      </w:r>
    </w:p>
    <w:p w14:paraId="24005692" w14:textId="77777777" w:rsidR="00566BE8" w:rsidRDefault="00566BE8" w:rsidP="008F6E00">
      <w:pPr>
        <w:rPr>
          <w:sz w:val="28"/>
          <w:szCs w:val="28"/>
        </w:rPr>
      </w:pPr>
    </w:p>
    <w:p w14:paraId="39FF78DB" w14:textId="6CFD8B96" w:rsidR="00566BE8" w:rsidRPr="008F6E00" w:rsidRDefault="008F6E00" w:rsidP="008F6E00">
      <w:pPr>
        <w:pStyle w:val="Prrafodelista"/>
        <w:numPr>
          <w:ilvl w:val="0"/>
          <w:numId w:val="8"/>
        </w:numPr>
        <w:rPr>
          <w:b/>
          <w:bCs/>
          <w:sz w:val="40"/>
          <w:szCs w:val="40"/>
        </w:rPr>
      </w:pPr>
      <w:r w:rsidRPr="008F6E00">
        <w:rPr>
          <w:b/>
          <w:bCs/>
          <w:sz w:val="40"/>
          <w:szCs w:val="40"/>
        </w:rPr>
        <w:lastRenderedPageBreak/>
        <w:t>Static hace referencia a que es propio de la clase.</w:t>
      </w:r>
    </w:p>
    <w:p w14:paraId="55E0DA4C" w14:textId="3A31E51B" w:rsidR="008F6E00" w:rsidRDefault="008F6E00" w:rsidP="008F6E00">
      <w:pPr>
        <w:pStyle w:val="Prrafodelista"/>
        <w:numPr>
          <w:ilvl w:val="0"/>
          <w:numId w:val="8"/>
        </w:numPr>
        <w:rPr>
          <w:b/>
          <w:bCs/>
          <w:sz w:val="40"/>
          <w:szCs w:val="40"/>
        </w:rPr>
      </w:pPr>
      <w:r w:rsidRPr="008F6E00">
        <w:rPr>
          <w:b/>
          <w:bCs/>
          <w:sz w:val="40"/>
          <w:szCs w:val="40"/>
        </w:rPr>
        <w:t>Final se utiliza para decir que “esto” es una constante.</w:t>
      </w:r>
    </w:p>
    <w:p w14:paraId="30854911" w14:textId="77777777" w:rsidR="008F6E00" w:rsidRDefault="008F6E00" w:rsidP="008F6E00">
      <w:pPr>
        <w:pStyle w:val="Prrafodelista"/>
        <w:numPr>
          <w:ilvl w:val="0"/>
          <w:numId w:val="8"/>
        </w:numPr>
        <w:rPr>
          <w:b/>
          <w:bCs/>
          <w:sz w:val="40"/>
          <w:szCs w:val="40"/>
        </w:rPr>
      </w:pPr>
      <w:r>
        <w:rPr>
          <w:b/>
          <w:bCs/>
          <w:sz w:val="40"/>
          <w:szCs w:val="40"/>
        </w:rPr>
        <w:t>Las constante se escribe en mayuscula y no usa camelcase, utiliza SNAKE_CASE</w:t>
      </w:r>
    </w:p>
    <w:p w14:paraId="38816DD0" w14:textId="77777777" w:rsidR="008F6E00" w:rsidRDefault="008F6E00" w:rsidP="008F6E00">
      <w:pPr>
        <w:pStyle w:val="Prrafodelista"/>
        <w:rPr>
          <w:b/>
          <w:bCs/>
          <w:sz w:val="40"/>
          <w:szCs w:val="40"/>
        </w:rPr>
      </w:pPr>
    </w:p>
    <w:p w14:paraId="272F19DF" w14:textId="585E981B" w:rsidR="008F6E00" w:rsidRDefault="008F6E00" w:rsidP="008F6E00">
      <w:pPr>
        <w:pStyle w:val="Prrafodelista"/>
        <w:jc w:val="center"/>
        <w:rPr>
          <w:b/>
          <w:bCs/>
          <w:sz w:val="40"/>
          <w:szCs w:val="40"/>
        </w:rPr>
      </w:pPr>
      <w:r>
        <w:rPr>
          <w:b/>
          <w:bCs/>
          <w:noProof/>
          <w:sz w:val="40"/>
          <w:szCs w:val="40"/>
        </w:rPr>
        <w:drawing>
          <wp:inline distT="0" distB="0" distL="0" distR="0" wp14:anchorId="0A3889E6" wp14:editId="5A8B45B6">
            <wp:extent cx="4543425" cy="102870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43425" cy="1028700"/>
                    </a:xfrm>
                    <a:prstGeom prst="rect">
                      <a:avLst/>
                    </a:prstGeom>
                    <a:noFill/>
                    <a:ln>
                      <a:noFill/>
                    </a:ln>
                  </pic:spPr>
                </pic:pic>
              </a:graphicData>
            </a:graphic>
          </wp:inline>
        </w:drawing>
      </w:r>
    </w:p>
    <w:p w14:paraId="12B95F5F" w14:textId="6C8C6A4B" w:rsidR="00674B92" w:rsidRDefault="00674B92" w:rsidP="00674B92">
      <w:pPr>
        <w:rPr>
          <w:sz w:val="28"/>
          <w:szCs w:val="28"/>
        </w:rPr>
      </w:pPr>
    </w:p>
    <w:p w14:paraId="61D6B495" w14:textId="04DAA35B" w:rsidR="00674B92" w:rsidRDefault="00674B92" w:rsidP="00674B92">
      <w:pPr>
        <w:rPr>
          <w:sz w:val="28"/>
          <w:szCs w:val="28"/>
        </w:rPr>
      </w:pPr>
    </w:p>
    <w:p w14:paraId="34BD05C2" w14:textId="77777777" w:rsidR="00674B92" w:rsidRDefault="00674B92" w:rsidP="00674B92">
      <w:pPr>
        <w:jc w:val="center"/>
        <w:rPr>
          <w:b/>
          <w:bCs/>
          <w:sz w:val="56"/>
          <w:szCs w:val="56"/>
          <w:u w:val="single"/>
        </w:rPr>
      </w:pPr>
    </w:p>
    <w:p w14:paraId="52B98AC3" w14:textId="197EE8FE" w:rsidR="00674B92" w:rsidRDefault="00674B92" w:rsidP="00674B92">
      <w:pPr>
        <w:jc w:val="center"/>
        <w:rPr>
          <w:sz w:val="28"/>
          <w:szCs w:val="28"/>
        </w:rPr>
      </w:pPr>
      <w:r>
        <w:rPr>
          <w:b/>
          <w:bCs/>
          <w:sz w:val="56"/>
          <w:szCs w:val="56"/>
          <w:u w:val="single"/>
        </w:rPr>
        <w:t>Interface</w:t>
      </w:r>
    </w:p>
    <w:p w14:paraId="2DD262E8" w14:textId="7B2929E1" w:rsidR="00674B92" w:rsidRDefault="00674B92" w:rsidP="00674B92">
      <w:pPr>
        <w:rPr>
          <w:sz w:val="28"/>
          <w:szCs w:val="28"/>
        </w:rPr>
      </w:pPr>
    </w:p>
    <w:p w14:paraId="7538A781" w14:textId="41F60141" w:rsidR="00674B92" w:rsidRDefault="0021218B" w:rsidP="00674B92">
      <w:pPr>
        <w:rPr>
          <w:sz w:val="28"/>
          <w:szCs w:val="28"/>
        </w:rPr>
      </w:pPr>
      <w:r>
        <w:rPr>
          <w:sz w:val="28"/>
          <w:szCs w:val="28"/>
        </w:rPr>
        <w:t>Las interfaces son relaciones del tipo “es un”, similares a las abstractas: se definen con la palabra clave “interface” en vez de “class”. Todos sus metodos son bastractos, por lo cual, no es necesaria la palabra “abstract” y, al igual que las clases abstractas, los metodos no definen un cuerpo.</w:t>
      </w:r>
    </w:p>
    <w:p w14:paraId="159AFE6C" w14:textId="22164470" w:rsidR="0021218B" w:rsidRDefault="0021218B" w:rsidP="00674B92">
      <w:pPr>
        <w:rPr>
          <w:sz w:val="28"/>
          <w:szCs w:val="28"/>
        </w:rPr>
      </w:pPr>
      <w:r>
        <w:rPr>
          <w:sz w:val="28"/>
          <w:szCs w:val="28"/>
        </w:rPr>
        <w:t>Una interface establece un contrato. Toda clase que implemente una interface esta obligada a implementar todos los metodos de esa interface.</w:t>
      </w:r>
    </w:p>
    <w:p w14:paraId="4B4C43F2" w14:textId="3D12770D" w:rsidR="0021218B" w:rsidRDefault="0021218B" w:rsidP="00674B92">
      <w:pPr>
        <w:rPr>
          <w:sz w:val="28"/>
          <w:szCs w:val="28"/>
        </w:rPr>
      </w:pPr>
      <w:r>
        <w:rPr>
          <w:noProof/>
          <w:sz w:val="28"/>
          <w:szCs w:val="28"/>
        </w:rPr>
        <w:drawing>
          <wp:inline distT="0" distB="0" distL="0" distR="0" wp14:anchorId="2106A067" wp14:editId="1C7EB3B0">
            <wp:extent cx="6648450" cy="27051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8450" cy="2705100"/>
                    </a:xfrm>
                    <a:prstGeom prst="rect">
                      <a:avLst/>
                    </a:prstGeom>
                    <a:noFill/>
                    <a:ln>
                      <a:noFill/>
                    </a:ln>
                  </pic:spPr>
                </pic:pic>
              </a:graphicData>
            </a:graphic>
          </wp:inline>
        </w:drawing>
      </w:r>
    </w:p>
    <w:p w14:paraId="086DF150" w14:textId="50998EAB" w:rsidR="0021218B" w:rsidRDefault="0021218B" w:rsidP="00674B92">
      <w:pPr>
        <w:rPr>
          <w:sz w:val="28"/>
          <w:szCs w:val="28"/>
        </w:rPr>
      </w:pPr>
    </w:p>
    <w:p w14:paraId="2E03161B" w14:textId="18EA62F1" w:rsidR="0021218B" w:rsidRPr="0021218B" w:rsidRDefault="0021218B" w:rsidP="00674B92">
      <w:pPr>
        <w:rPr>
          <w:b/>
          <w:bCs/>
          <w:sz w:val="36"/>
          <w:szCs w:val="36"/>
        </w:rPr>
      </w:pPr>
      <w:r>
        <w:rPr>
          <w:noProof/>
          <w:sz w:val="28"/>
          <w:szCs w:val="28"/>
        </w:rPr>
        <w:lastRenderedPageBreak/>
        <w:drawing>
          <wp:inline distT="0" distB="0" distL="0" distR="0" wp14:anchorId="35DDFE55" wp14:editId="4A0F0471">
            <wp:extent cx="6638925" cy="30480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38925" cy="3048000"/>
                    </a:xfrm>
                    <a:prstGeom prst="rect">
                      <a:avLst/>
                    </a:prstGeom>
                    <a:noFill/>
                    <a:ln>
                      <a:noFill/>
                    </a:ln>
                  </pic:spPr>
                </pic:pic>
              </a:graphicData>
            </a:graphic>
          </wp:inline>
        </w:drawing>
      </w:r>
    </w:p>
    <w:p w14:paraId="72E2792F" w14:textId="63A5CAEA" w:rsidR="0021218B" w:rsidRPr="0021218B" w:rsidRDefault="0021218B" w:rsidP="00674B92">
      <w:pPr>
        <w:rPr>
          <w:b/>
          <w:bCs/>
          <w:sz w:val="36"/>
          <w:szCs w:val="36"/>
        </w:rPr>
      </w:pPr>
    </w:p>
    <w:p w14:paraId="1CEDEAA4" w14:textId="77777777" w:rsidR="00531327" w:rsidRDefault="00531327" w:rsidP="00674B92">
      <w:pPr>
        <w:rPr>
          <w:b/>
          <w:bCs/>
          <w:sz w:val="36"/>
          <w:szCs w:val="36"/>
        </w:rPr>
      </w:pPr>
    </w:p>
    <w:p w14:paraId="6A664E0B" w14:textId="57B02E52" w:rsidR="0021218B" w:rsidRDefault="0021218B" w:rsidP="00674B92">
      <w:pPr>
        <w:rPr>
          <w:b/>
          <w:bCs/>
          <w:sz w:val="36"/>
          <w:szCs w:val="36"/>
        </w:rPr>
      </w:pPr>
      <w:r w:rsidRPr="0021218B">
        <w:rPr>
          <w:b/>
          <w:bCs/>
          <w:sz w:val="36"/>
          <w:szCs w:val="36"/>
        </w:rPr>
        <w:t>Interfaces y la herencia:</w:t>
      </w:r>
    </w:p>
    <w:p w14:paraId="4B7064E5" w14:textId="4A45952F" w:rsidR="0021218B" w:rsidRDefault="0021218B" w:rsidP="00674B92">
      <w:pPr>
        <w:rPr>
          <w:sz w:val="28"/>
          <w:szCs w:val="28"/>
        </w:rPr>
      </w:pPr>
      <w:r>
        <w:rPr>
          <w:sz w:val="28"/>
          <w:szCs w:val="28"/>
        </w:rPr>
        <w:t>Cuando heredamos de una clase sumamos atributos y comportamientos de la clase padre, mientras que cuando implementamos una interface solo obligamos a la clase que la implementa a sobreescribir, es decir, implementar</w:t>
      </w:r>
      <w:r w:rsidR="00531327">
        <w:rPr>
          <w:sz w:val="28"/>
          <w:szCs w:val="28"/>
        </w:rPr>
        <w:t>, los metodos de la misma.</w:t>
      </w:r>
    </w:p>
    <w:p w14:paraId="6A791340" w14:textId="68E94A95" w:rsidR="00531327" w:rsidRDefault="00531327" w:rsidP="00674B92">
      <w:pPr>
        <w:rPr>
          <w:sz w:val="28"/>
          <w:szCs w:val="28"/>
        </w:rPr>
      </w:pPr>
      <w:r>
        <w:rPr>
          <w:sz w:val="28"/>
          <w:szCs w:val="28"/>
        </w:rPr>
        <w:t>Tienen en comun que son relaciones del tipo “es un”, con lo cual las interfaces tambien nos permiten realizar vinculacion dinamica y, por ende, polimorfismo.</w:t>
      </w:r>
    </w:p>
    <w:p w14:paraId="58DF1CDB" w14:textId="0262D887" w:rsidR="00531327" w:rsidRDefault="00531327" w:rsidP="00674B92">
      <w:pPr>
        <w:rPr>
          <w:sz w:val="28"/>
          <w:szCs w:val="28"/>
        </w:rPr>
      </w:pPr>
    </w:p>
    <w:p w14:paraId="251953CA" w14:textId="77777777" w:rsidR="00531327" w:rsidRDefault="00531327" w:rsidP="00674B92">
      <w:pPr>
        <w:rPr>
          <w:sz w:val="28"/>
          <w:szCs w:val="28"/>
        </w:rPr>
      </w:pPr>
    </w:p>
    <w:tbl>
      <w:tblPr>
        <w:tblStyle w:val="Tablaconcuadrcula"/>
        <w:tblW w:w="10546" w:type="dxa"/>
        <w:tblLook w:val="04A0" w:firstRow="1" w:lastRow="0" w:firstColumn="1" w:lastColumn="0" w:noHBand="0" w:noVBand="1"/>
      </w:tblPr>
      <w:tblGrid>
        <w:gridCol w:w="5273"/>
        <w:gridCol w:w="5273"/>
      </w:tblGrid>
      <w:tr w:rsidR="00531327" w14:paraId="2693E57B" w14:textId="77777777" w:rsidTr="00531327">
        <w:trPr>
          <w:trHeight w:val="3928"/>
        </w:trPr>
        <w:tc>
          <w:tcPr>
            <w:tcW w:w="5273" w:type="dxa"/>
          </w:tcPr>
          <w:p w14:paraId="3E4F4AFB" w14:textId="4450F928" w:rsidR="00531327" w:rsidRDefault="00531327" w:rsidP="00531327">
            <w:pPr>
              <w:jc w:val="center"/>
              <w:rPr>
                <w:sz w:val="28"/>
                <w:szCs w:val="28"/>
              </w:rPr>
            </w:pPr>
            <w:r>
              <w:rPr>
                <w:noProof/>
                <w:sz w:val="28"/>
                <w:szCs w:val="28"/>
              </w:rPr>
              <w:drawing>
                <wp:inline distT="0" distB="0" distL="0" distR="0" wp14:anchorId="79FD877B" wp14:editId="6C595C92">
                  <wp:extent cx="3130550" cy="22098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34402" cy="2212519"/>
                          </a:xfrm>
                          <a:prstGeom prst="rect">
                            <a:avLst/>
                          </a:prstGeom>
                          <a:noFill/>
                          <a:ln>
                            <a:noFill/>
                          </a:ln>
                        </pic:spPr>
                      </pic:pic>
                    </a:graphicData>
                  </a:graphic>
                </wp:inline>
              </w:drawing>
            </w:r>
          </w:p>
        </w:tc>
        <w:tc>
          <w:tcPr>
            <w:tcW w:w="5273" w:type="dxa"/>
          </w:tcPr>
          <w:p w14:paraId="02FC5D4C" w14:textId="451343E2" w:rsidR="00531327" w:rsidRDefault="00531327" w:rsidP="00531327">
            <w:pPr>
              <w:jc w:val="center"/>
              <w:rPr>
                <w:sz w:val="28"/>
                <w:szCs w:val="28"/>
              </w:rPr>
            </w:pPr>
            <w:r>
              <w:rPr>
                <w:noProof/>
                <w:sz w:val="28"/>
                <w:szCs w:val="28"/>
              </w:rPr>
              <w:drawing>
                <wp:inline distT="0" distB="0" distL="0" distR="0" wp14:anchorId="1AA81AB3" wp14:editId="34046EE9">
                  <wp:extent cx="2949087" cy="2333625"/>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51172" cy="2335275"/>
                          </a:xfrm>
                          <a:prstGeom prst="rect">
                            <a:avLst/>
                          </a:prstGeom>
                          <a:noFill/>
                          <a:ln>
                            <a:noFill/>
                          </a:ln>
                        </pic:spPr>
                      </pic:pic>
                    </a:graphicData>
                  </a:graphic>
                </wp:inline>
              </w:drawing>
            </w:r>
          </w:p>
        </w:tc>
      </w:tr>
    </w:tbl>
    <w:p w14:paraId="6B84B148" w14:textId="423C3894" w:rsidR="00531327" w:rsidRDefault="00531327" w:rsidP="00674B92">
      <w:pPr>
        <w:rPr>
          <w:sz w:val="28"/>
          <w:szCs w:val="28"/>
        </w:rPr>
      </w:pPr>
    </w:p>
    <w:p w14:paraId="1B536228" w14:textId="6E4F49CD" w:rsidR="00531327" w:rsidRDefault="00531327" w:rsidP="00674B92">
      <w:pPr>
        <w:rPr>
          <w:sz w:val="28"/>
          <w:szCs w:val="28"/>
        </w:rPr>
      </w:pPr>
    </w:p>
    <w:p w14:paraId="72CF2E76" w14:textId="73E2CF97" w:rsidR="00531327" w:rsidRDefault="00531327" w:rsidP="00531327">
      <w:pPr>
        <w:jc w:val="center"/>
        <w:rPr>
          <w:sz w:val="28"/>
          <w:szCs w:val="28"/>
        </w:rPr>
      </w:pPr>
      <w:r>
        <w:rPr>
          <w:noProof/>
          <w:sz w:val="28"/>
          <w:szCs w:val="28"/>
        </w:rPr>
        <w:lastRenderedPageBreak/>
        <w:drawing>
          <wp:inline distT="0" distB="0" distL="0" distR="0" wp14:anchorId="2E31E612" wp14:editId="6DB59FA7">
            <wp:extent cx="6648450" cy="32289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8450" cy="3228975"/>
                    </a:xfrm>
                    <a:prstGeom prst="rect">
                      <a:avLst/>
                    </a:prstGeom>
                    <a:noFill/>
                    <a:ln>
                      <a:noFill/>
                    </a:ln>
                  </pic:spPr>
                </pic:pic>
              </a:graphicData>
            </a:graphic>
          </wp:inline>
        </w:drawing>
      </w:r>
    </w:p>
    <w:p w14:paraId="5F42D8DA" w14:textId="66179FC3" w:rsidR="00531327" w:rsidRDefault="00531327" w:rsidP="00531327">
      <w:pPr>
        <w:rPr>
          <w:sz w:val="28"/>
          <w:szCs w:val="28"/>
        </w:rPr>
      </w:pPr>
    </w:p>
    <w:p w14:paraId="3358DC46" w14:textId="6362C83F" w:rsidR="00531327" w:rsidRDefault="00531327" w:rsidP="00531327">
      <w:pPr>
        <w:rPr>
          <w:b/>
          <w:bCs/>
          <w:sz w:val="40"/>
          <w:szCs w:val="40"/>
        </w:rPr>
      </w:pPr>
      <w:r w:rsidRPr="00531327">
        <w:rPr>
          <w:b/>
          <w:bCs/>
          <w:sz w:val="40"/>
          <w:szCs w:val="40"/>
        </w:rPr>
        <w:t>Comparar objetos</w:t>
      </w:r>
    </w:p>
    <w:p w14:paraId="5FA90801" w14:textId="49D98032" w:rsidR="00531327" w:rsidRDefault="00531327" w:rsidP="00531327">
      <w:pPr>
        <w:rPr>
          <w:sz w:val="28"/>
          <w:szCs w:val="28"/>
        </w:rPr>
      </w:pPr>
      <w:r>
        <w:rPr>
          <w:sz w:val="28"/>
          <w:szCs w:val="28"/>
        </w:rPr>
        <w:t>A la hora de comparar tipos primitivos lo hacemos con los operadores normales, ¿pero como hacemos si queremos comparar dos objetos?.</w:t>
      </w:r>
    </w:p>
    <w:p w14:paraId="3817E4AB" w14:textId="6C247370" w:rsidR="00531327" w:rsidRDefault="00531327" w:rsidP="00531327">
      <w:pPr>
        <w:rPr>
          <w:sz w:val="28"/>
          <w:szCs w:val="28"/>
        </w:rPr>
      </w:pPr>
      <w:r>
        <w:rPr>
          <w:sz w:val="28"/>
          <w:szCs w:val="28"/>
        </w:rPr>
        <w:t>Pero recordemos que los objetos son representaciones de objetos reales, y aunque dos pimientos compartan caracteristicas, muy posiblemente no compartan todos los valores.</w:t>
      </w:r>
    </w:p>
    <w:p w14:paraId="4D6D8733" w14:textId="00454CB5" w:rsidR="00531327" w:rsidRDefault="00531327" w:rsidP="00531327">
      <w:pPr>
        <w:jc w:val="center"/>
        <w:rPr>
          <w:sz w:val="28"/>
          <w:szCs w:val="28"/>
        </w:rPr>
      </w:pPr>
      <w:r>
        <w:rPr>
          <w:noProof/>
          <w:sz w:val="28"/>
          <w:szCs w:val="28"/>
        </w:rPr>
        <w:drawing>
          <wp:inline distT="0" distB="0" distL="0" distR="0" wp14:anchorId="3C9BFCFB" wp14:editId="0562B502">
            <wp:extent cx="6210300" cy="23145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0300" cy="2314575"/>
                    </a:xfrm>
                    <a:prstGeom prst="rect">
                      <a:avLst/>
                    </a:prstGeom>
                    <a:noFill/>
                    <a:ln>
                      <a:noFill/>
                    </a:ln>
                  </pic:spPr>
                </pic:pic>
              </a:graphicData>
            </a:graphic>
          </wp:inline>
        </w:drawing>
      </w:r>
    </w:p>
    <w:p w14:paraId="360BAD37" w14:textId="77777777" w:rsidR="00531327" w:rsidRDefault="00531327" w:rsidP="00531327">
      <w:pPr>
        <w:rPr>
          <w:sz w:val="28"/>
          <w:szCs w:val="28"/>
        </w:rPr>
      </w:pPr>
    </w:p>
    <w:p w14:paraId="7D9C6AE1" w14:textId="0DF9750A" w:rsidR="00531327" w:rsidRDefault="00531327" w:rsidP="00531327">
      <w:pPr>
        <w:rPr>
          <w:sz w:val="28"/>
          <w:szCs w:val="28"/>
        </w:rPr>
      </w:pPr>
      <w:r>
        <w:rPr>
          <w:sz w:val="28"/>
          <w:szCs w:val="28"/>
        </w:rPr>
        <w:t>Entonces, para comparar dos objetos lo primero que tendremos que saber es por cual o cuales de sus atributos los vamos a comparar. Es decir, como responderiamos a la pregunta: ¿estos pimientos son iguales?</w:t>
      </w:r>
    </w:p>
    <w:p w14:paraId="7E8FCC70" w14:textId="7900F3BD" w:rsidR="00531327" w:rsidRDefault="00531327" w:rsidP="00531327">
      <w:pPr>
        <w:jc w:val="center"/>
        <w:rPr>
          <w:sz w:val="28"/>
          <w:szCs w:val="28"/>
        </w:rPr>
      </w:pPr>
      <w:r>
        <w:rPr>
          <w:noProof/>
          <w:sz w:val="28"/>
          <w:szCs w:val="28"/>
        </w:rPr>
        <w:drawing>
          <wp:inline distT="0" distB="0" distL="0" distR="0" wp14:anchorId="3B03DCBD" wp14:editId="525A3C8D">
            <wp:extent cx="5524500" cy="7239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723900"/>
                    </a:xfrm>
                    <a:prstGeom prst="rect">
                      <a:avLst/>
                    </a:prstGeom>
                    <a:noFill/>
                    <a:ln>
                      <a:noFill/>
                    </a:ln>
                  </pic:spPr>
                </pic:pic>
              </a:graphicData>
            </a:graphic>
          </wp:inline>
        </w:drawing>
      </w:r>
    </w:p>
    <w:p w14:paraId="349394EB" w14:textId="46719E32" w:rsidR="00531327" w:rsidRDefault="00531327" w:rsidP="00531327">
      <w:pPr>
        <w:rPr>
          <w:sz w:val="28"/>
          <w:szCs w:val="28"/>
        </w:rPr>
      </w:pPr>
      <w:r>
        <w:rPr>
          <w:sz w:val="28"/>
          <w:szCs w:val="28"/>
        </w:rPr>
        <w:lastRenderedPageBreak/>
        <w:t>Pero que sucede si ahora lo que queremos saber es ¿Cuál es el mayor?</w:t>
      </w:r>
    </w:p>
    <w:p w14:paraId="0FCED1B6" w14:textId="6C8FAC40" w:rsidR="00531327" w:rsidRDefault="00531327" w:rsidP="00531327">
      <w:pPr>
        <w:rPr>
          <w:sz w:val="28"/>
          <w:szCs w:val="28"/>
        </w:rPr>
      </w:pPr>
      <w:r>
        <w:rPr>
          <w:sz w:val="28"/>
          <w:szCs w:val="28"/>
        </w:rPr>
        <w:t>El metodo equals() nos sirve para comparar igualdad, devuelve un true o un false, pero no si es mayor o menor en comparacion.</w:t>
      </w:r>
    </w:p>
    <w:p w14:paraId="7FEB7C11" w14:textId="5F828FB3" w:rsidR="00707CD6" w:rsidRDefault="00707CD6" w:rsidP="00531327">
      <w:pPr>
        <w:rPr>
          <w:b/>
          <w:bCs/>
          <w:sz w:val="44"/>
          <w:szCs w:val="44"/>
          <w:u w:val="single"/>
        </w:rPr>
      </w:pPr>
      <w:r w:rsidRPr="00707CD6">
        <w:rPr>
          <w:b/>
          <w:bCs/>
          <w:sz w:val="44"/>
          <w:szCs w:val="44"/>
          <w:u w:val="single"/>
        </w:rPr>
        <w:t>Metodo compararCon</w:t>
      </w:r>
    </w:p>
    <w:p w14:paraId="2ECFBD17" w14:textId="67586BDC" w:rsidR="00707CD6" w:rsidRDefault="00707CD6" w:rsidP="00531327">
      <w:pPr>
        <w:rPr>
          <w:sz w:val="28"/>
          <w:szCs w:val="28"/>
        </w:rPr>
      </w:pPr>
      <w:r>
        <w:rPr>
          <w:sz w:val="28"/>
          <w:szCs w:val="28"/>
        </w:rPr>
        <w:t>Una solucion es que todos los objetos que necesite comparar tengan por ejemplo un metodo compararCon que reciban como parametro al otro objeto con el que se desea hacer al comparacion y nos devuelva, por ejemplo:</w:t>
      </w:r>
    </w:p>
    <w:p w14:paraId="462EB6C1" w14:textId="7C2B9D7F" w:rsidR="00707CD6" w:rsidRDefault="00707CD6" w:rsidP="00531327">
      <w:pPr>
        <w:rPr>
          <w:sz w:val="28"/>
          <w:szCs w:val="28"/>
        </w:rPr>
      </w:pPr>
      <w:r w:rsidRPr="00707CD6">
        <w:rPr>
          <w:b/>
          <w:bCs/>
          <w:sz w:val="28"/>
          <w:szCs w:val="28"/>
        </w:rPr>
        <w:t>Cero:</w:t>
      </w:r>
      <w:r>
        <w:rPr>
          <w:sz w:val="28"/>
          <w:szCs w:val="28"/>
        </w:rPr>
        <w:t xml:space="preserve"> si son iguales</w:t>
      </w:r>
    </w:p>
    <w:p w14:paraId="3045FED5" w14:textId="374637E8" w:rsidR="00707CD6" w:rsidRDefault="00707CD6" w:rsidP="00531327">
      <w:pPr>
        <w:rPr>
          <w:sz w:val="28"/>
          <w:szCs w:val="28"/>
        </w:rPr>
      </w:pPr>
      <w:r w:rsidRPr="00707CD6">
        <w:rPr>
          <w:b/>
          <w:bCs/>
          <w:sz w:val="28"/>
          <w:szCs w:val="28"/>
        </w:rPr>
        <w:t>Mayor a cero:</w:t>
      </w:r>
      <w:r>
        <w:rPr>
          <w:sz w:val="28"/>
          <w:szCs w:val="28"/>
        </w:rPr>
        <w:t xml:space="preserve"> si el objeto que invoca el metodo es mayor al recibido como parametro.</w:t>
      </w:r>
    </w:p>
    <w:p w14:paraId="1BDB8079" w14:textId="25381725" w:rsidR="00707CD6" w:rsidRDefault="00707CD6" w:rsidP="00531327">
      <w:pPr>
        <w:rPr>
          <w:sz w:val="28"/>
          <w:szCs w:val="28"/>
        </w:rPr>
      </w:pPr>
      <w:r w:rsidRPr="00707CD6">
        <w:rPr>
          <w:b/>
          <w:bCs/>
          <w:sz w:val="28"/>
          <w:szCs w:val="28"/>
        </w:rPr>
        <w:t>Menor a cero:</w:t>
      </w:r>
      <w:r>
        <w:rPr>
          <w:sz w:val="28"/>
          <w:szCs w:val="28"/>
        </w:rPr>
        <w:t xml:space="preserve"> si el objeto que invoca el metodo es menor al recibido como parametro.</w:t>
      </w:r>
    </w:p>
    <w:p w14:paraId="06A0E62E" w14:textId="3630EE5F" w:rsidR="00707CD6" w:rsidRDefault="00707CD6" w:rsidP="00707CD6">
      <w:pPr>
        <w:jc w:val="center"/>
        <w:rPr>
          <w:sz w:val="28"/>
          <w:szCs w:val="28"/>
        </w:rPr>
      </w:pPr>
      <w:r>
        <w:rPr>
          <w:noProof/>
          <w:sz w:val="28"/>
          <w:szCs w:val="28"/>
        </w:rPr>
        <w:drawing>
          <wp:inline distT="0" distB="0" distL="0" distR="0" wp14:anchorId="6F2854F5" wp14:editId="66C87CBC">
            <wp:extent cx="5629275" cy="2613016"/>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77356" cy="2635334"/>
                    </a:xfrm>
                    <a:prstGeom prst="rect">
                      <a:avLst/>
                    </a:prstGeom>
                    <a:noFill/>
                    <a:ln>
                      <a:noFill/>
                    </a:ln>
                  </pic:spPr>
                </pic:pic>
              </a:graphicData>
            </a:graphic>
          </wp:inline>
        </w:drawing>
      </w:r>
      <w:r w:rsidRPr="00707CD6">
        <w:rPr>
          <w:b/>
          <w:bCs/>
          <w:sz w:val="44"/>
          <w:szCs w:val="44"/>
        </w:rPr>
        <w:t>Interface Comparable</w:t>
      </w:r>
    </w:p>
    <w:p w14:paraId="1C79D6FE" w14:textId="65CA72C9" w:rsidR="00707CD6" w:rsidRDefault="00707CD6" w:rsidP="00707CD6">
      <w:pPr>
        <w:rPr>
          <w:noProof/>
          <w:sz w:val="28"/>
          <w:szCs w:val="28"/>
        </w:rPr>
      </w:pPr>
      <w:r>
        <w:rPr>
          <w:sz w:val="28"/>
          <w:szCs w:val="28"/>
        </w:rPr>
        <w:t xml:space="preserve">No necesitamos crear una interface para comparar objetos porque Java tiene la suya, es la interface </w:t>
      </w:r>
      <w:r w:rsidRPr="00707CD6">
        <w:rPr>
          <w:b/>
          <w:bCs/>
          <w:sz w:val="28"/>
          <w:szCs w:val="28"/>
        </w:rPr>
        <w:t>Comparable</w:t>
      </w:r>
      <w:r>
        <w:rPr>
          <w:b/>
          <w:bCs/>
          <w:sz w:val="28"/>
          <w:szCs w:val="28"/>
        </w:rPr>
        <w:t xml:space="preserve"> </w:t>
      </w:r>
      <w:r>
        <w:rPr>
          <w:sz w:val="28"/>
          <w:szCs w:val="28"/>
        </w:rPr>
        <w:t>y es necesaria utilizarla en otras circunstancias para comparar objetos, por ejemplo, para ordenarlos en las colecciones.</w:t>
      </w:r>
      <w:r w:rsidRPr="00707CD6">
        <w:rPr>
          <w:noProof/>
          <w:sz w:val="28"/>
          <w:szCs w:val="28"/>
        </w:rPr>
        <w:t xml:space="preserve"> </w:t>
      </w:r>
      <w:r>
        <w:rPr>
          <w:noProof/>
          <w:sz w:val="28"/>
          <w:szCs w:val="28"/>
        </w:rPr>
        <w:drawing>
          <wp:inline distT="0" distB="0" distL="0" distR="0" wp14:anchorId="4E5B7407" wp14:editId="46A29211">
            <wp:extent cx="5838825" cy="2777205"/>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54570" cy="2784694"/>
                    </a:xfrm>
                    <a:prstGeom prst="rect">
                      <a:avLst/>
                    </a:prstGeom>
                    <a:noFill/>
                    <a:ln>
                      <a:noFill/>
                    </a:ln>
                  </pic:spPr>
                </pic:pic>
              </a:graphicData>
            </a:graphic>
          </wp:inline>
        </w:drawing>
      </w:r>
    </w:p>
    <w:p w14:paraId="5782BDED" w14:textId="1179E02F" w:rsidR="00CA7BDA" w:rsidRDefault="00CA7BDA" w:rsidP="00CA7BDA">
      <w:pPr>
        <w:jc w:val="center"/>
        <w:rPr>
          <w:sz w:val="28"/>
          <w:szCs w:val="28"/>
        </w:rPr>
      </w:pPr>
      <w:r>
        <w:rPr>
          <w:noProof/>
          <w:sz w:val="28"/>
          <w:szCs w:val="28"/>
        </w:rPr>
        <w:lastRenderedPageBreak/>
        <w:drawing>
          <wp:inline distT="0" distB="0" distL="0" distR="0" wp14:anchorId="1A02AB8A" wp14:editId="55C569D4">
            <wp:extent cx="6648450" cy="6096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8450" cy="609600"/>
                    </a:xfrm>
                    <a:prstGeom prst="rect">
                      <a:avLst/>
                    </a:prstGeom>
                    <a:noFill/>
                    <a:ln>
                      <a:noFill/>
                    </a:ln>
                  </pic:spPr>
                </pic:pic>
              </a:graphicData>
            </a:graphic>
          </wp:inline>
        </w:drawing>
      </w:r>
    </w:p>
    <w:p w14:paraId="44F076C0" w14:textId="77777777" w:rsidR="00CA7BDA" w:rsidRDefault="00CA7BDA" w:rsidP="00CA7BDA">
      <w:pPr>
        <w:jc w:val="center"/>
        <w:rPr>
          <w:sz w:val="28"/>
          <w:szCs w:val="28"/>
        </w:rPr>
      </w:pPr>
    </w:p>
    <w:p w14:paraId="22A27658" w14:textId="5C2650A3" w:rsidR="00707CD6" w:rsidRDefault="00CA7BDA" w:rsidP="00CA7BDA">
      <w:pPr>
        <w:jc w:val="center"/>
        <w:rPr>
          <w:sz w:val="28"/>
          <w:szCs w:val="28"/>
        </w:rPr>
      </w:pPr>
      <w:r>
        <w:rPr>
          <w:noProof/>
          <w:sz w:val="28"/>
          <w:szCs w:val="28"/>
        </w:rPr>
        <w:drawing>
          <wp:inline distT="0" distB="0" distL="0" distR="0" wp14:anchorId="7424EBFA" wp14:editId="1C5ED22F">
            <wp:extent cx="6600825" cy="8099391"/>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05662" cy="8105326"/>
                    </a:xfrm>
                    <a:prstGeom prst="rect">
                      <a:avLst/>
                    </a:prstGeom>
                    <a:noFill/>
                    <a:ln>
                      <a:noFill/>
                    </a:ln>
                  </pic:spPr>
                </pic:pic>
              </a:graphicData>
            </a:graphic>
          </wp:inline>
        </w:drawing>
      </w:r>
    </w:p>
    <w:p w14:paraId="095E96FE" w14:textId="58086F0D" w:rsidR="00CA7BDA" w:rsidRDefault="00CA7BDA" w:rsidP="00CA7BDA">
      <w:pPr>
        <w:jc w:val="center"/>
        <w:rPr>
          <w:sz w:val="28"/>
          <w:szCs w:val="28"/>
        </w:rPr>
      </w:pPr>
    </w:p>
    <w:p w14:paraId="191C0A25" w14:textId="77777777" w:rsidR="006770C4" w:rsidRDefault="006770C4" w:rsidP="00CA7BDA">
      <w:pPr>
        <w:jc w:val="center"/>
        <w:rPr>
          <w:sz w:val="28"/>
          <w:szCs w:val="28"/>
        </w:rPr>
      </w:pPr>
    </w:p>
    <w:p w14:paraId="09C5E261" w14:textId="77777777" w:rsidR="006770C4" w:rsidRDefault="006770C4" w:rsidP="00CA7BDA">
      <w:pPr>
        <w:jc w:val="center"/>
        <w:rPr>
          <w:sz w:val="28"/>
          <w:szCs w:val="28"/>
        </w:rPr>
      </w:pPr>
    </w:p>
    <w:p w14:paraId="1F323890" w14:textId="63BDF752" w:rsidR="00CA7BDA" w:rsidRDefault="00CA7BDA" w:rsidP="00CA7BDA">
      <w:pPr>
        <w:jc w:val="center"/>
        <w:rPr>
          <w:sz w:val="28"/>
          <w:szCs w:val="28"/>
        </w:rPr>
      </w:pPr>
      <w:r>
        <w:rPr>
          <w:noProof/>
          <w:sz w:val="28"/>
          <w:szCs w:val="28"/>
        </w:rPr>
        <w:drawing>
          <wp:inline distT="0" distB="0" distL="0" distR="0" wp14:anchorId="752957DF" wp14:editId="791D5147">
            <wp:extent cx="6638925" cy="15049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38925" cy="1504950"/>
                    </a:xfrm>
                    <a:prstGeom prst="rect">
                      <a:avLst/>
                    </a:prstGeom>
                    <a:noFill/>
                    <a:ln>
                      <a:noFill/>
                    </a:ln>
                  </pic:spPr>
                </pic:pic>
              </a:graphicData>
            </a:graphic>
          </wp:inline>
        </w:drawing>
      </w:r>
    </w:p>
    <w:p w14:paraId="041C8DDD" w14:textId="55D64BDC" w:rsidR="00CA7BDA" w:rsidRDefault="00CA7BDA" w:rsidP="00CA7BDA">
      <w:pPr>
        <w:jc w:val="center"/>
        <w:rPr>
          <w:sz w:val="28"/>
          <w:szCs w:val="28"/>
        </w:rPr>
      </w:pPr>
    </w:p>
    <w:p w14:paraId="19291B7A" w14:textId="70B0BB62" w:rsidR="00CA7BDA" w:rsidRPr="00EB1418" w:rsidRDefault="00EB1418" w:rsidP="00CA7BDA">
      <w:pPr>
        <w:jc w:val="center"/>
        <w:rPr>
          <w:b/>
          <w:bCs/>
          <w:color w:val="FF0000"/>
          <w:sz w:val="48"/>
          <w:szCs w:val="48"/>
        </w:rPr>
      </w:pPr>
      <w:r w:rsidRPr="00EB1418">
        <w:rPr>
          <w:b/>
          <w:bCs/>
          <w:color w:val="FF0000"/>
          <w:sz w:val="48"/>
          <w:szCs w:val="48"/>
        </w:rPr>
        <w:t>En la siguiente imagen comparamos dos objetos desde el main.</w:t>
      </w:r>
    </w:p>
    <w:p w14:paraId="16D1C462" w14:textId="77777777" w:rsidR="006770C4" w:rsidRDefault="006770C4" w:rsidP="00CA7BDA">
      <w:pPr>
        <w:jc w:val="center"/>
        <w:rPr>
          <w:sz w:val="28"/>
          <w:szCs w:val="28"/>
        </w:rPr>
      </w:pPr>
    </w:p>
    <w:p w14:paraId="09B9C4D4" w14:textId="77777777" w:rsidR="006770C4" w:rsidRDefault="006770C4" w:rsidP="00CA7BDA">
      <w:pPr>
        <w:jc w:val="center"/>
        <w:rPr>
          <w:sz w:val="28"/>
          <w:szCs w:val="28"/>
        </w:rPr>
      </w:pPr>
    </w:p>
    <w:p w14:paraId="69617DDC" w14:textId="08679B34" w:rsidR="00CA7BDA" w:rsidRDefault="00CA7BDA" w:rsidP="00CA7BDA">
      <w:pPr>
        <w:jc w:val="center"/>
        <w:rPr>
          <w:ins w:id="0" w:author="Pablo Leonel Cristaldo" w:date="2021-10-17T17:06:00Z"/>
          <w:sz w:val="28"/>
          <w:szCs w:val="28"/>
        </w:rPr>
      </w:pPr>
      <w:r>
        <w:rPr>
          <w:noProof/>
          <w:sz w:val="28"/>
          <w:szCs w:val="28"/>
        </w:rPr>
        <w:drawing>
          <wp:inline distT="0" distB="0" distL="0" distR="0" wp14:anchorId="5CE73D97" wp14:editId="204B7E48">
            <wp:extent cx="6638925" cy="488632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38925" cy="4886325"/>
                    </a:xfrm>
                    <a:prstGeom prst="rect">
                      <a:avLst/>
                    </a:prstGeom>
                    <a:noFill/>
                    <a:ln>
                      <a:noFill/>
                    </a:ln>
                  </pic:spPr>
                </pic:pic>
              </a:graphicData>
            </a:graphic>
          </wp:inline>
        </w:drawing>
      </w:r>
    </w:p>
    <w:p w14:paraId="129E32F7" w14:textId="77777777" w:rsidR="006770C4" w:rsidRDefault="006770C4" w:rsidP="00EB1418">
      <w:pPr>
        <w:jc w:val="center"/>
        <w:rPr>
          <w:sz w:val="28"/>
          <w:szCs w:val="28"/>
        </w:rPr>
      </w:pPr>
    </w:p>
    <w:p w14:paraId="05AAC8C4" w14:textId="040A1A43" w:rsidR="00EB1418" w:rsidRDefault="00F672FD" w:rsidP="00EB1418">
      <w:pPr>
        <w:jc w:val="center"/>
        <w:rPr>
          <w:sz w:val="28"/>
          <w:szCs w:val="28"/>
        </w:rPr>
      </w:pPr>
      <w:ins w:id="1" w:author="Pablo Leonel Cristaldo" w:date="2021-10-17T17:06:00Z">
        <w:r>
          <w:rPr>
            <w:noProof/>
            <w:sz w:val="28"/>
            <w:szCs w:val="28"/>
          </w:rPr>
          <w:lastRenderedPageBreak/>
          <w:drawing>
            <wp:inline distT="0" distB="0" distL="0" distR="0" wp14:anchorId="578311A5" wp14:editId="6D0736E8">
              <wp:extent cx="6638925" cy="18478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38925" cy="1847850"/>
                      </a:xfrm>
                      <a:prstGeom prst="rect">
                        <a:avLst/>
                      </a:prstGeom>
                      <a:noFill/>
                      <a:ln>
                        <a:noFill/>
                      </a:ln>
                    </pic:spPr>
                  </pic:pic>
                </a:graphicData>
              </a:graphic>
            </wp:inline>
          </w:drawing>
        </w:r>
      </w:ins>
    </w:p>
    <w:p w14:paraId="57F73B3A" w14:textId="0F705D61" w:rsidR="007D0B68" w:rsidRDefault="007D0B68" w:rsidP="00EB1418">
      <w:pPr>
        <w:jc w:val="center"/>
        <w:rPr>
          <w:b/>
          <w:bCs/>
          <w:sz w:val="40"/>
          <w:szCs w:val="40"/>
        </w:rPr>
      </w:pPr>
    </w:p>
    <w:p w14:paraId="64BB1DB0" w14:textId="77777777" w:rsidR="006770C4" w:rsidRDefault="006770C4" w:rsidP="00EB1418">
      <w:pPr>
        <w:jc w:val="center"/>
        <w:rPr>
          <w:b/>
          <w:bCs/>
          <w:sz w:val="40"/>
          <w:szCs w:val="40"/>
        </w:rPr>
      </w:pPr>
    </w:p>
    <w:p w14:paraId="50F2D6FB" w14:textId="35A6B840" w:rsidR="007D0B68" w:rsidRPr="007D0B68" w:rsidRDefault="007D0B68" w:rsidP="007D0B68">
      <w:pPr>
        <w:jc w:val="both"/>
        <w:rPr>
          <w:b/>
          <w:bCs/>
          <w:sz w:val="40"/>
          <w:szCs w:val="40"/>
        </w:rPr>
      </w:pPr>
      <w:r w:rsidRPr="007D0B68">
        <w:rPr>
          <w:b/>
          <w:bCs/>
          <w:sz w:val="40"/>
          <w:szCs w:val="40"/>
        </w:rPr>
        <w:t>Para implementar una interfaz en una clase, necesitamos usar la palabra reservada implements</w:t>
      </w:r>
    </w:p>
    <w:p w14:paraId="606CE4D1" w14:textId="77777777" w:rsidR="006770C4" w:rsidRDefault="006770C4" w:rsidP="00EB1418">
      <w:pPr>
        <w:jc w:val="center"/>
        <w:rPr>
          <w:sz w:val="28"/>
          <w:szCs w:val="28"/>
        </w:rPr>
      </w:pPr>
    </w:p>
    <w:p w14:paraId="3F7BE797" w14:textId="77777777" w:rsidR="006770C4" w:rsidRDefault="006770C4" w:rsidP="00EB1418">
      <w:pPr>
        <w:jc w:val="center"/>
        <w:rPr>
          <w:sz w:val="28"/>
          <w:szCs w:val="28"/>
        </w:rPr>
      </w:pPr>
    </w:p>
    <w:p w14:paraId="69B15B65" w14:textId="4C9306E2" w:rsidR="007D0B68" w:rsidRDefault="007D0B68" w:rsidP="00EB1418">
      <w:pPr>
        <w:jc w:val="center"/>
        <w:rPr>
          <w:sz w:val="28"/>
          <w:szCs w:val="28"/>
        </w:rPr>
      </w:pPr>
      <w:r>
        <w:rPr>
          <w:b/>
          <w:bCs/>
          <w:noProof/>
          <w:sz w:val="28"/>
          <w:szCs w:val="28"/>
        </w:rPr>
        <w:drawing>
          <wp:inline distT="0" distB="0" distL="0" distR="0" wp14:anchorId="48BA03F3" wp14:editId="70148AA6">
            <wp:extent cx="5572760" cy="3968115"/>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2760" cy="3968115"/>
                    </a:xfrm>
                    <a:prstGeom prst="rect">
                      <a:avLst/>
                    </a:prstGeom>
                    <a:noFill/>
                    <a:ln>
                      <a:noFill/>
                    </a:ln>
                  </pic:spPr>
                </pic:pic>
              </a:graphicData>
            </a:graphic>
          </wp:inline>
        </w:drawing>
      </w:r>
    </w:p>
    <w:p w14:paraId="42396529" w14:textId="0DFBD5C9" w:rsidR="007D0B68" w:rsidRDefault="007D0B68" w:rsidP="00EB1418">
      <w:pPr>
        <w:jc w:val="center"/>
        <w:rPr>
          <w:sz w:val="28"/>
          <w:szCs w:val="28"/>
        </w:rPr>
      </w:pPr>
    </w:p>
    <w:p w14:paraId="11453200" w14:textId="796EE5C4" w:rsidR="00741BBC" w:rsidRDefault="00741BBC" w:rsidP="00EB1418">
      <w:pPr>
        <w:jc w:val="center"/>
        <w:rPr>
          <w:sz w:val="28"/>
          <w:szCs w:val="28"/>
        </w:rPr>
      </w:pPr>
    </w:p>
    <w:p w14:paraId="2E718192" w14:textId="53849122" w:rsidR="006770C4" w:rsidRDefault="006770C4" w:rsidP="00EB1418">
      <w:pPr>
        <w:jc w:val="center"/>
        <w:rPr>
          <w:sz w:val="28"/>
          <w:szCs w:val="28"/>
        </w:rPr>
      </w:pPr>
    </w:p>
    <w:p w14:paraId="1FC0B00D" w14:textId="3E2EAF60" w:rsidR="006770C4" w:rsidRDefault="006770C4" w:rsidP="00EB1418">
      <w:pPr>
        <w:jc w:val="center"/>
        <w:rPr>
          <w:sz w:val="28"/>
          <w:szCs w:val="28"/>
        </w:rPr>
      </w:pPr>
    </w:p>
    <w:p w14:paraId="200AC8BF" w14:textId="065BEA31" w:rsidR="006770C4" w:rsidRPr="002C0465" w:rsidRDefault="006770C4" w:rsidP="00EB1418">
      <w:pPr>
        <w:jc w:val="center"/>
        <w:rPr>
          <w:sz w:val="32"/>
          <w:szCs w:val="32"/>
        </w:rPr>
      </w:pPr>
      <w:r w:rsidRPr="002C0465">
        <w:rPr>
          <w:b/>
          <w:bCs/>
          <w:sz w:val="56"/>
          <w:szCs w:val="56"/>
          <w:u w:val="single"/>
        </w:rPr>
        <w:lastRenderedPageBreak/>
        <w:t>Colecciones</w:t>
      </w:r>
    </w:p>
    <w:p w14:paraId="0F340F4E" w14:textId="6756F115" w:rsidR="006770C4" w:rsidRDefault="004E65E5" w:rsidP="006770C4">
      <w:pPr>
        <w:rPr>
          <w:sz w:val="28"/>
          <w:szCs w:val="28"/>
        </w:rPr>
      </w:pPr>
      <w:r>
        <w:rPr>
          <w:sz w:val="28"/>
          <w:szCs w:val="28"/>
        </w:rPr>
        <w:t>Una colecccion es un grupo de objetos, conocidos como elementos.</w:t>
      </w:r>
    </w:p>
    <w:p w14:paraId="0D6BA054" w14:textId="35C8FDE2" w:rsidR="004E65E5" w:rsidRDefault="004E65E5" w:rsidP="006770C4">
      <w:pPr>
        <w:rPr>
          <w:sz w:val="28"/>
          <w:szCs w:val="28"/>
        </w:rPr>
      </w:pPr>
      <w:r>
        <w:rPr>
          <w:sz w:val="28"/>
          <w:szCs w:val="28"/>
        </w:rPr>
        <w:t>Cuando queremos trabajar con un conjunto de objetos necesitamos la manera de poder guardarlos.</w:t>
      </w:r>
    </w:p>
    <w:p w14:paraId="7AC0A655" w14:textId="39CF1AA4" w:rsidR="004E65E5" w:rsidRDefault="004E65E5" w:rsidP="006770C4">
      <w:pPr>
        <w:rPr>
          <w:sz w:val="28"/>
          <w:szCs w:val="28"/>
        </w:rPr>
      </w:pPr>
      <w:r>
        <w:rPr>
          <w:sz w:val="28"/>
          <w:szCs w:val="28"/>
        </w:rPr>
        <w:t>Se utliza la interfaz generica collection para hacerlo. Tiene metodos comunes como:</w:t>
      </w:r>
    </w:p>
    <w:p w14:paraId="593DEA21" w14:textId="7E529DB9" w:rsidR="004E65E5" w:rsidRPr="004E65E5" w:rsidRDefault="004E65E5" w:rsidP="004E65E5">
      <w:pPr>
        <w:pStyle w:val="Prrafodelista"/>
        <w:numPr>
          <w:ilvl w:val="0"/>
          <w:numId w:val="9"/>
        </w:numPr>
        <w:rPr>
          <w:sz w:val="28"/>
          <w:szCs w:val="28"/>
        </w:rPr>
      </w:pPr>
      <w:r>
        <w:rPr>
          <w:sz w:val="28"/>
          <w:szCs w:val="28"/>
        </w:rPr>
        <w:t>a</w:t>
      </w:r>
      <w:r w:rsidRPr="004E65E5">
        <w:rPr>
          <w:sz w:val="28"/>
          <w:szCs w:val="28"/>
        </w:rPr>
        <w:t>dd(</w:t>
      </w:r>
      <w:r>
        <w:rPr>
          <w:sz w:val="28"/>
          <w:szCs w:val="28"/>
        </w:rPr>
        <w:t>O</w:t>
      </w:r>
      <w:r w:rsidRPr="004E65E5">
        <w:rPr>
          <w:sz w:val="28"/>
          <w:szCs w:val="28"/>
        </w:rPr>
        <w:t>bject o)</w:t>
      </w:r>
      <w:r>
        <w:rPr>
          <w:sz w:val="28"/>
          <w:szCs w:val="28"/>
        </w:rPr>
        <w:tab/>
      </w:r>
      <w:r>
        <w:rPr>
          <w:sz w:val="28"/>
          <w:szCs w:val="28"/>
        </w:rPr>
        <w:tab/>
        <w:t>//permite agregar</w:t>
      </w:r>
    </w:p>
    <w:p w14:paraId="32E31DF3" w14:textId="40D5130B" w:rsidR="004E65E5" w:rsidRPr="004E65E5" w:rsidRDefault="004E65E5" w:rsidP="004E65E5">
      <w:pPr>
        <w:pStyle w:val="Prrafodelista"/>
        <w:numPr>
          <w:ilvl w:val="0"/>
          <w:numId w:val="9"/>
        </w:numPr>
        <w:rPr>
          <w:sz w:val="28"/>
          <w:szCs w:val="28"/>
        </w:rPr>
      </w:pPr>
      <w:r>
        <w:rPr>
          <w:sz w:val="28"/>
          <w:szCs w:val="28"/>
        </w:rPr>
        <w:t>r</w:t>
      </w:r>
      <w:r w:rsidRPr="004E65E5">
        <w:rPr>
          <w:sz w:val="28"/>
          <w:szCs w:val="28"/>
        </w:rPr>
        <w:t>emove(Object o)</w:t>
      </w:r>
      <w:r>
        <w:rPr>
          <w:sz w:val="28"/>
          <w:szCs w:val="28"/>
        </w:rPr>
        <w:tab/>
      </w:r>
      <w:r>
        <w:rPr>
          <w:sz w:val="28"/>
          <w:szCs w:val="28"/>
        </w:rPr>
        <w:tab/>
        <w:t>//permite remover</w:t>
      </w:r>
    </w:p>
    <w:p w14:paraId="5AA8DACF" w14:textId="21C182FE" w:rsidR="004E65E5" w:rsidRPr="004E65E5" w:rsidRDefault="004E65E5" w:rsidP="004E65E5">
      <w:pPr>
        <w:pStyle w:val="Prrafodelista"/>
        <w:numPr>
          <w:ilvl w:val="0"/>
          <w:numId w:val="9"/>
        </w:numPr>
        <w:rPr>
          <w:sz w:val="28"/>
          <w:szCs w:val="28"/>
        </w:rPr>
      </w:pPr>
      <w:r>
        <w:rPr>
          <w:sz w:val="28"/>
          <w:szCs w:val="28"/>
        </w:rPr>
        <w:t>s</w:t>
      </w:r>
      <w:r w:rsidRPr="004E65E5">
        <w:rPr>
          <w:sz w:val="28"/>
          <w:szCs w:val="28"/>
        </w:rPr>
        <w:t>ize()</w:t>
      </w:r>
      <w:r>
        <w:rPr>
          <w:sz w:val="28"/>
          <w:szCs w:val="28"/>
        </w:rPr>
        <w:tab/>
      </w:r>
      <w:r>
        <w:rPr>
          <w:sz w:val="28"/>
          <w:szCs w:val="28"/>
        </w:rPr>
        <w:tab/>
      </w:r>
      <w:r>
        <w:rPr>
          <w:sz w:val="28"/>
          <w:szCs w:val="28"/>
        </w:rPr>
        <w:tab/>
      </w:r>
      <w:r>
        <w:rPr>
          <w:sz w:val="28"/>
          <w:szCs w:val="28"/>
        </w:rPr>
        <w:tab/>
        <w:t>//permite conocer el tamaño de la colección.</w:t>
      </w:r>
    </w:p>
    <w:p w14:paraId="46C08DB9" w14:textId="29D8837E" w:rsidR="004E65E5" w:rsidRPr="009035AC" w:rsidRDefault="004E65E5" w:rsidP="004E65E5">
      <w:pPr>
        <w:pStyle w:val="Prrafodelista"/>
        <w:numPr>
          <w:ilvl w:val="0"/>
          <w:numId w:val="9"/>
        </w:numPr>
        <w:rPr>
          <w:sz w:val="28"/>
          <w:szCs w:val="28"/>
        </w:rPr>
      </w:pPr>
      <w:r>
        <w:rPr>
          <w:sz w:val="28"/>
          <w:szCs w:val="28"/>
        </w:rPr>
        <w:t>i</w:t>
      </w:r>
      <w:r w:rsidRPr="004E65E5">
        <w:rPr>
          <w:sz w:val="28"/>
          <w:szCs w:val="28"/>
        </w:rPr>
        <w:t>terator()</w:t>
      </w:r>
      <w:r>
        <w:rPr>
          <w:sz w:val="28"/>
          <w:szCs w:val="28"/>
        </w:rPr>
        <w:tab/>
      </w:r>
      <w:r>
        <w:rPr>
          <w:sz w:val="28"/>
          <w:szCs w:val="28"/>
        </w:rPr>
        <w:tab/>
      </w:r>
      <w:r>
        <w:rPr>
          <w:sz w:val="28"/>
          <w:szCs w:val="28"/>
        </w:rPr>
        <w:tab/>
        <w:t>//permite iterar (recorrer la colección).</w:t>
      </w:r>
    </w:p>
    <w:p w14:paraId="5720A949" w14:textId="0851ED6D" w:rsidR="004E65E5" w:rsidRDefault="004E65E5" w:rsidP="004E65E5">
      <w:pPr>
        <w:rPr>
          <w:sz w:val="28"/>
          <w:szCs w:val="28"/>
        </w:rPr>
      </w:pPr>
      <w:r>
        <w:rPr>
          <w:sz w:val="28"/>
          <w:szCs w:val="28"/>
        </w:rPr>
        <w:t>Hay sub interfaces partiendo de Collection, estas aportan mas fuincionalidad:</w:t>
      </w:r>
    </w:p>
    <w:p w14:paraId="4A0E1975" w14:textId="3923D08C" w:rsidR="004E65E5" w:rsidRPr="004E65E5" w:rsidRDefault="004E65E5" w:rsidP="004E65E5">
      <w:pPr>
        <w:pStyle w:val="Prrafodelista"/>
        <w:numPr>
          <w:ilvl w:val="0"/>
          <w:numId w:val="10"/>
        </w:numPr>
        <w:rPr>
          <w:color w:val="FF0000"/>
          <w:sz w:val="28"/>
          <w:szCs w:val="28"/>
        </w:rPr>
      </w:pPr>
      <w:r w:rsidRPr="004E65E5">
        <w:rPr>
          <w:color w:val="FF0000"/>
          <w:sz w:val="28"/>
          <w:szCs w:val="28"/>
        </w:rPr>
        <w:t>set, no permite duplicados, los elementos deben tener implementados equals y hashCode.</w:t>
      </w:r>
    </w:p>
    <w:p w14:paraId="2E046B4B" w14:textId="39FE958D" w:rsidR="004E65E5" w:rsidRPr="004E65E5" w:rsidRDefault="004E65E5" w:rsidP="004E65E5">
      <w:pPr>
        <w:pStyle w:val="Prrafodelista"/>
        <w:numPr>
          <w:ilvl w:val="0"/>
          <w:numId w:val="10"/>
        </w:numPr>
        <w:rPr>
          <w:color w:val="FF0000"/>
          <w:sz w:val="28"/>
          <w:szCs w:val="28"/>
        </w:rPr>
      </w:pPr>
      <w:r w:rsidRPr="004E65E5">
        <w:rPr>
          <w:color w:val="FF0000"/>
          <w:sz w:val="28"/>
          <w:szCs w:val="28"/>
        </w:rPr>
        <w:t>List, permite elementos duplicados.</w:t>
      </w:r>
    </w:p>
    <w:p w14:paraId="5CD2D7AD" w14:textId="12572919" w:rsidR="004E65E5" w:rsidRDefault="004E65E5" w:rsidP="004E65E5">
      <w:pPr>
        <w:pStyle w:val="Prrafodelista"/>
        <w:numPr>
          <w:ilvl w:val="0"/>
          <w:numId w:val="10"/>
        </w:numPr>
        <w:rPr>
          <w:color w:val="FF0000"/>
          <w:sz w:val="28"/>
          <w:szCs w:val="28"/>
        </w:rPr>
      </w:pPr>
      <w:r w:rsidRPr="004E65E5">
        <w:rPr>
          <w:color w:val="FF0000"/>
          <w:sz w:val="28"/>
          <w:szCs w:val="28"/>
        </w:rPr>
        <w:t>Map.</w:t>
      </w:r>
    </w:p>
    <w:p w14:paraId="34D0534A" w14:textId="77777777" w:rsidR="009035AC" w:rsidRPr="009035AC" w:rsidRDefault="009035AC" w:rsidP="004E65E5">
      <w:pPr>
        <w:pStyle w:val="Prrafodelista"/>
        <w:numPr>
          <w:ilvl w:val="0"/>
          <w:numId w:val="10"/>
        </w:numPr>
        <w:rPr>
          <w:color w:val="FF0000"/>
          <w:sz w:val="28"/>
          <w:szCs w:val="28"/>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96"/>
        <w:gridCol w:w="7570"/>
      </w:tblGrid>
      <w:tr w:rsidR="009035AC" w:rsidRPr="009035AC" w14:paraId="4FE96A68" w14:textId="77777777" w:rsidTr="009035AC">
        <w:trPr>
          <w:tblCellSpacing w:w="15" w:type="dxa"/>
        </w:trPr>
        <w:tc>
          <w:tcPr>
            <w:tcW w:w="5000" w:type="pct"/>
            <w:gridSpan w:val="2"/>
            <w:shd w:val="clear" w:color="auto" w:fill="E61F4E"/>
            <w:vAlign w:val="center"/>
            <w:hideMark/>
          </w:tcPr>
          <w:p w14:paraId="398F7788" w14:textId="77777777" w:rsidR="009035AC" w:rsidRPr="009035AC" w:rsidRDefault="009035AC" w:rsidP="009035AC">
            <w:pPr>
              <w:spacing w:before="100" w:beforeAutospacing="1" w:after="100" w:afterAutospacing="1" w:line="240" w:lineRule="auto"/>
              <w:ind w:left="300" w:right="300"/>
              <w:rPr>
                <w:rFonts w:ascii="Times New Roman" w:eastAsia="Times New Roman" w:hAnsi="Times New Roman" w:cs="Times New Roman"/>
                <w:sz w:val="24"/>
                <w:szCs w:val="24"/>
                <w:lang w:eastAsia="es-AR"/>
              </w:rPr>
            </w:pPr>
            <w:r w:rsidRPr="009035AC">
              <w:rPr>
                <w:rFonts w:ascii="Times New Roman" w:eastAsia="Times New Roman" w:hAnsi="Times New Roman" w:cs="Times New Roman"/>
                <w:b/>
                <w:bCs/>
                <w:color w:val="FFFFFF"/>
                <w:sz w:val="36"/>
                <w:szCs w:val="36"/>
                <w:lang w:eastAsia="es-AR"/>
              </w:rPr>
              <w:t>ArrayList</w:t>
            </w:r>
          </w:p>
        </w:tc>
      </w:tr>
      <w:tr w:rsidR="009035AC" w:rsidRPr="009035AC" w14:paraId="049C44D6" w14:textId="77777777" w:rsidTr="009035AC">
        <w:trPr>
          <w:tblCellSpacing w:w="15" w:type="dxa"/>
        </w:trPr>
        <w:tc>
          <w:tcPr>
            <w:tcW w:w="5000" w:type="pct"/>
            <w:gridSpan w:val="2"/>
            <w:shd w:val="clear" w:color="auto" w:fill="FFFFFF"/>
            <w:vAlign w:val="center"/>
            <w:hideMark/>
          </w:tcPr>
          <w:p w14:paraId="48A3F4FE"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54FA8C9D" w14:textId="7AB81ED0" w:rsidR="009035AC" w:rsidRPr="009035AC" w:rsidRDefault="009035AC" w:rsidP="009035AC">
            <w:pPr>
              <w:spacing w:after="0" w:line="240" w:lineRule="auto"/>
              <w:rPr>
                <w:rFonts w:ascii="Open Sans" w:eastAsia="Times New Roman" w:hAnsi="Open Sans" w:cs="Open Sans"/>
                <w:color w:val="000000"/>
                <w:sz w:val="24"/>
                <w:szCs w:val="24"/>
                <w:lang w:eastAsia="es-AR"/>
              </w:rPr>
            </w:pPr>
            <w:r w:rsidRPr="009035AC">
              <w:rPr>
                <w:rFonts w:ascii="Open Sans" w:eastAsia="Times New Roman" w:hAnsi="Open Sans" w:cs="Open Sans"/>
                <w:color w:val="000000"/>
                <w:sz w:val="24"/>
                <w:szCs w:val="24"/>
                <w:lang w:eastAsia="es-AR"/>
              </w:rPr>
              <w:t>Implementa la interface List. Almacena los elementos en forma contigua y, por eso, tiene acceso secuencial a los elementos. Es muy eficiente cuando tenemos que almacenar y acceder a los elementos directamente a través de su posición (pos). Sus métodos más importantes son:</w:t>
            </w:r>
          </w:p>
          <w:p w14:paraId="04831AE9"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p>
          <w:p w14:paraId="2AF142CC"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p>
        </w:tc>
      </w:tr>
      <w:tr w:rsidR="009035AC" w:rsidRPr="009035AC" w14:paraId="4EA5F8E8" w14:textId="77777777" w:rsidTr="009035AC">
        <w:trPr>
          <w:tblCellSpacing w:w="15" w:type="dxa"/>
        </w:trPr>
        <w:tc>
          <w:tcPr>
            <w:tcW w:w="1374" w:type="pct"/>
            <w:shd w:val="clear" w:color="auto" w:fill="FF7379"/>
            <w:vAlign w:val="center"/>
            <w:hideMark/>
          </w:tcPr>
          <w:p w14:paraId="7A09661C"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4"/>
                <w:szCs w:val="24"/>
                <w:lang w:eastAsia="es-AR"/>
              </w:rPr>
              <w:t>-</w:t>
            </w:r>
          </w:p>
          <w:p w14:paraId="559F2BFE"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4"/>
                <w:szCs w:val="24"/>
                <w:lang w:eastAsia="es-AR"/>
              </w:rPr>
              <w:t>.add(Object o)</w:t>
            </w:r>
          </w:p>
        </w:tc>
        <w:tc>
          <w:tcPr>
            <w:tcW w:w="3618" w:type="pct"/>
            <w:shd w:val="clear" w:color="auto" w:fill="FFFFFF"/>
            <w:vAlign w:val="center"/>
            <w:hideMark/>
          </w:tcPr>
          <w:p w14:paraId="566797CC"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5F3755DC"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Agrega un elemento.</w:t>
            </w:r>
          </w:p>
          <w:p w14:paraId="68E5B036"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tc>
      </w:tr>
      <w:tr w:rsidR="009035AC" w:rsidRPr="009035AC" w14:paraId="7B5D0D03" w14:textId="77777777" w:rsidTr="009035AC">
        <w:trPr>
          <w:tblCellSpacing w:w="15" w:type="dxa"/>
        </w:trPr>
        <w:tc>
          <w:tcPr>
            <w:tcW w:w="1374" w:type="pct"/>
            <w:shd w:val="clear" w:color="auto" w:fill="FF7379"/>
            <w:vAlign w:val="center"/>
            <w:hideMark/>
          </w:tcPr>
          <w:p w14:paraId="504ACEB2"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4"/>
                <w:szCs w:val="24"/>
                <w:lang w:eastAsia="es-AR"/>
              </w:rPr>
              <w:t>-</w:t>
            </w:r>
          </w:p>
          <w:p w14:paraId="60E86A83"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4"/>
                <w:szCs w:val="24"/>
                <w:lang w:eastAsia="es-AR"/>
              </w:rPr>
              <w:t>.add(Object o, int pos)</w:t>
            </w:r>
          </w:p>
        </w:tc>
        <w:tc>
          <w:tcPr>
            <w:tcW w:w="3618" w:type="pct"/>
            <w:shd w:val="clear" w:color="auto" w:fill="FFFFFF"/>
            <w:vAlign w:val="center"/>
            <w:hideMark/>
          </w:tcPr>
          <w:p w14:paraId="4F4B1A5A"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0F3EC4B7"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Agrega un elemento en una posición determinada.</w:t>
            </w:r>
          </w:p>
          <w:p w14:paraId="760D6809" w14:textId="77777777" w:rsidR="009035AC" w:rsidRPr="009035AC" w:rsidRDefault="009035AC" w:rsidP="009035AC">
            <w:pPr>
              <w:spacing w:before="100" w:beforeAutospacing="1" w:after="100" w:afterAutospacing="1" w:line="240" w:lineRule="auto"/>
              <w:rPr>
                <w:rFonts w:ascii="Times New Roman" w:eastAsia="Times New Roman" w:hAnsi="Times New Roman" w:cs="Times New Roman"/>
                <w:sz w:val="24"/>
                <w:szCs w:val="24"/>
                <w:lang w:eastAsia="es-AR"/>
              </w:rPr>
            </w:pPr>
          </w:p>
        </w:tc>
      </w:tr>
      <w:tr w:rsidR="009035AC" w:rsidRPr="009035AC" w14:paraId="09471015" w14:textId="77777777" w:rsidTr="009035AC">
        <w:trPr>
          <w:tblCellSpacing w:w="15" w:type="dxa"/>
        </w:trPr>
        <w:tc>
          <w:tcPr>
            <w:tcW w:w="1374" w:type="pct"/>
            <w:shd w:val="clear" w:color="auto" w:fill="FF7379"/>
            <w:vAlign w:val="center"/>
            <w:hideMark/>
          </w:tcPr>
          <w:p w14:paraId="3BC93416"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4"/>
                <w:szCs w:val="24"/>
                <w:lang w:eastAsia="es-AR"/>
              </w:rPr>
              <w:t>-</w:t>
            </w:r>
          </w:p>
          <w:p w14:paraId="30DFFD8B"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4"/>
                <w:szCs w:val="24"/>
                <w:lang w:eastAsia="es-AR"/>
              </w:rPr>
              <w:t>.remove(Object o)</w:t>
            </w:r>
          </w:p>
        </w:tc>
        <w:tc>
          <w:tcPr>
            <w:tcW w:w="3618" w:type="pct"/>
            <w:shd w:val="clear" w:color="auto" w:fill="FFFFFF"/>
            <w:vAlign w:val="center"/>
            <w:hideMark/>
          </w:tcPr>
          <w:p w14:paraId="1C0E9743"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76CDB00A"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Quita un elemento.</w:t>
            </w:r>
          </w:p>
          <w:p w14:paraId="4BE77382" w14:textId="77777777" w:rsidR="009035AC" w:rsidRPr="009035AC" w:rsidRDefault="009035AC" w:rsidP="009035AC">
            <w:pPr>
              <w:spacing w:before="100" w:beforeAutospacing="1" w:after="100" w:afterAutospacing="1" w:line="240" w:lineRule="auto"/>
              <w:rPr>
                <w:rFonts w:ascii="Times New Roman" w:eastAsia="Times New Roman" w:hAnsi="Times New Roman" w:cs="Times New Roman"/>
                <w:sz w:val="24"/>
                <w:szCs w:val="24"/>
                <w:lang w:eastAsia="es-AR"/>
              </w:rPr>
            </w:pPr>
          </w:p>
        </w:tc>
      </w:tr>
      <w:tr w:rsidR="009035AC" w:rsidRPr="009035AC" w14:paraId="0E725D11" w14:textId="77777777" w:rsidTr="009035AC">
        <w:trPr>
          <w:tblCellSpacing w:w="15" w:type="dxa"/>
        </w:trPr>
        <w:tc>
          <w:tcPr>
            <w:tcW w:w="1374" w:type="pct"/>
            <w:shd w:val="clear" w:color="auto" w:fill="FF7379"/>
            <w:vAlign w:val="center"/>
            <w:hideMark/>
          </w:tcPr>
          <w:p w14:paraId="06409E8B"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4"/>
                <w:szCs w:val="24"/>
                <w:lang w:eastAsia="es-AR"/>
              </w:rPr>
              <w:t>-</w:t>
            </w:r>
          </w:p>
          <w:p w14:paraId="780EF4B6"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4"/>
                <w:szCs w:val="24"/>
                <w:lang w:eastAsia="es-AR"/>
              </w:rPr>
              <w:t>.remove(int pos)</w:t>
            </w:r>
          </w:p>
        </w:tc>
        <w:tc>
          <w:tcPr>
            <w:tcW w:w="3618" w:type="pct"/>
            <w:shd w:val="clear" w:color="auto" w:fill="FFFFFF"/>
            <w:vAlign w:val="center"/>
            <w:hideMark/>
          </w:tcPr>
          <w:p w14:paraId="70CEEF7D"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4DC67489"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Quita un elemento en una posición determinada.</w:t>
            </w:r>
          </w:p>
          <w:p w14:paraId="51719BC9" w14:textId="77777777" w:rsidR="009035AC" w:rsidRPr="009035AC" w:rsidRDefault="009035AC" w:rsidP="009035AC">
            <w:pPr>
              <w:spacing w:before="100" w:beforeAutospacing="1" w:after="100" w:afterAutospacing="1" w:line="240" w:lineRule="auto"/>
              <w:rPr>
                <w:rFonts w:ascii="Times New Roman" w:eastAsia="Times New Roman" w:hAnsi="Times New Roman" w:cs="Times New Roman"/>
                <w:sz w:val="24"/>
                <w:szCs w:val="24"/>
                <w:lang w:eastAsia="es-AR"/>
              </w:rPr>
            </w:pPr>
          </w:p>
        </w:tc>
      </w:tr>
      <w:tr w:rsidR="009035AC" w:rsidRPr="009035AC" w14:paraId="249B3871" w14:textId="77777777" w:rsidTr="009035AC">
        <w:trPr>
          <w:tblCellSpacing w:w="15" w:type="dxa"/>
        </w:trPr>
        <w:tc>
          <w:tcPr>
            <w:tcW w:w="1374" w:type="pct"/>
            <w:shd w:val="clear" w:color="auto" w:fill="FF7379"/>
            <w:vAlign w:val="center"/>
            <w:hideMark/>
          </w:tcPr>
          <w:p w14:paraId="54690FFE"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4"/>
                <w:szCs w:val="24"/>
                <w:lang w:eastAsia="es-AR"/>
              </w:rPr>
              <w:t>-</w:t>
            </w:r>
          </w:p>
          <w:p w14:paraId="5D9773AA"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4"/>
                <w:szCs w:val="24"/>
                <w:lang w:eastAsia="es-AR"/>
              </w:rPr>
              <w:t>.get(int pos)</w:t>
            </w:r>
          </w:p>
        </w:tc>
        <w:tc>
          <w:tcPr>
            <w:tcW w:w="3618" w:type="pct"/>
            <w:shd w:val="clear" w:color="auto" w:fill="FFFFFF"/>
            <w:vAlign w:val="center"/>
            <w:hideMark/>
          </w:tcPr>
          <w:p w14:paraId="163D2C48"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43D892BC"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Obtiene un elemento en una posición determinada.</w:t>
            </w:r>
          </w:p>
          <w:p w14:paraId="66820232" w14:textId="77777777" w:rsidR="009035AC" w:rsidRPr="009035AC" w:rsidRDefault="009035AC" w:rsidP="009035AC">
            <w:pPr>
              <w:spacing w:before="100" w:beforeAutospacing="1" w:after="100" w:afterAutospacing="1" w:line="240" w:lineRule="auto"/>
              <w:rPr>
                <w:rFonts w:ascii="Times New Roman" w:eastAsia="Times New Roman" w:hAnsi="Times New Roman" w:cs="Times New Roman"/>
                <w:sz w:val="24"/>
                <w:szCs w:val="24"/>
                <w:lang w:eastAsia="es-AR"/>
              </w:rPr>
            </w:pPr>
          </w:p>
        </w:tc>
      </w:tr>
      <w:tr w:rsidR="009035AC" w:rsidRPr="009035AC" w14:paraId="59AE7AFB" w14:textId="77777777" w:rsidTr="009035AC">
        <w:trPr>
          <w:tblCellSpacing w:w="15" w:type="dxa"/>
        </w:trPr>
        <w:tc>
          <w:tcPr>
            <w:tcW w:w="1374" w:type="pct"/>
            <w:shd w:val="clear" w:color="auto" w:fill="FF7379"/>
            <w:vAlign w:val="center"/>
            <w:hideMark/>
          </w:tcPr>
          <w:p w14:paraId="71D11FB0"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p>
          <w:p w14:paraId="7EB99E91"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4"/>
                <w:szCs w:val="24"/>
                <w:lang w:eastAsia="es-AR"/>
              </w:rPr>
              <w:t>.size()</w:t>
            </w:r>
          </w:p>
          <w:p w14:paraId="320515CA"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4"/>
                <w:szCs w:val="24"/>
                <w:lang w:eastAsia="es-AR"/>
              </w:rPr>
              <w:t>-</w:t>
            </w:r>
          </w:p>
        </w:tc>
        <w:tc>
          <w:tcPr>
            <w:tcW w:w="3618" w:type="pct"/>
            <w:shd w:val="clear" w:color="auto" w:fill="FFFFFF"/>
            <w:vAlign w:val="center"/>
            <w:hideMark/>
          </w:tcPr>
          <w:p w14:paraId="0821BCA1"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114E2297"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Permite conocer la cantidad de elementos de la lista.</w:t>
            </w:r>
          </w:p>
          <w:p w14:paraId="7D91B3DF" w14:textId="77777777" w:rsidR="009035AC" w:rsidRPr="009035AC" w:rsidRDefault="009035AC" w:rsidP="009035AC">
            <w:pPr>
              <w:spacing w:before="100" w:beforeAutospacing="1" w:after="100" w:afterAutospacing="1" w:line="240" w:lineRule="auto"/>
              <w:rPr>
                <w:rFonts w:ascii="Times New Roman" w:eastAsia="Times New Roman" w:hAnsi="Times New Roman" w:cs="Times New Roman"/>
                <w:sz w:val="24"/>
                <w:szCs w:val="24"/>
                <w:lang w:eastAsia="es-AR"/>
              </w:rPr>
            </w:pPr>
          </w:p>
        </w:tc>
      </w:tr>
      <w:tr w:rsidR="009035AC" w:rsidRPr="009035AC" w14:paraId="19061667" w14:textId="77777777" w:rsidTr="009035AC">
        <w:trPr>
          <w:tblCellSpacing w:w="15" w:type="dxa"/>
        </w:trPr>
        <w:tc>
          <w:tcPr>
            <w:tcW w:w="4992" w:type="pct"/>
            <w:gridSpan w:val="2"/>
            <w:shd w:val="clear" w:color="auto" w:fill="FFFFFF"/>
            <w:vAlign w:val="center"/>
            <w:hideMark/>
          </w:tcPr>
          <w:p w14:paraId="15B0CA86"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402E3528" w14:textId="77777777" w:rsidR="009035AC" w:rsidRPr="009035AC" w:rsidRDefault="009035AC" w:rsidP="009035AC">
            <w:pPr>
              <w:spacing w:after="0" w:line="240" w:lineRule="auto"/>
              <w:rPr>
                <w:rFonts w:ascii="Open Sans" w:eastAsia="Times New Roman" w:hAnsi="Open Sans" w:cs="Open Sans"/>
                <w:color w:val="000000"/>
                <w:sz w:val="24"/>
                <w:szCs w:val="24"/>
                <w:lang w:eastAsia="es-AR"/>
              </w:rPr>
            </w:pPr>
            <w:r w:rsidRPr="009035AC">
              <w:rPr>
                <w:rFonts w:ascii="Open Sans" w:eastAsia="Times New Roman" w:hAnsi="Open Sans" w:cs="Open Sans"/>
                <w:color w:val="000000"/>
                <w:sz w:val="24"/>
                <w:szCs w:val="24"/>
                <w:lang w:eastAsia="es-AR"/>
              </w:rPr>
              <w:t>Por sus características, esta será la colección que más utilizaremos.</w:t>
            </w:r>
          </w:p>
          <w:p w14:paraId="4689646C" w14:textId="77777777" w:rsidR="009035AC" w:rsidRPr="009035AC" w:rsidRDefault="009035AC" w:rsidP="009035AC">
            <w:pPr>
              <w:spacing w:after="0" w:line="240" w:lineRule="auto"/>
              <w:rPr>
                <w:rFonts w:ascii="Open Sans" w:eastAsia="Times New Roman" w:hAnsi="Open Sans" w:cs="Open Sans"/>
                <w:color w:val="000000"/>
                <w:sz w:val="24"/>
                <w:szCs w:val="24"/>
                <w:lang w:eastAsia="es-AR"/>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376"/>
            </w:tblGrid>
            <w:tr w:rsidR="009035AC" w:rsidRPr="009035AC" w14:paraId="264A201E" w14:textId="77777777" w:rsidTr="009035AC">
              <w:trPr>
                <w:tblCellSpacing w:w="15" w:type="dxa"/>
              </w:trPr>
              <w:tc>
                <w:tcPr>
                  <w:tcW w:w="4971" w:type="pct"/>
                  <w:shd w:val="clear" w:color="auto" w:fill="E61F4E"/>
                  <w:vAlign w:val="center"/>
                  <w:hideMark/>
                </w:tcPr>
                <w:p w14:paraId="126E233A" w14:textId="77777777" w:rsidR="009035AC" w:rsidRPr="009035AC" w:rsidRDefault="009035AC" w:rsidP="009035AC">
                  <w:pPr>
                    <w:spacing w:before="100" w:beforeAutospacing="1" w:after="100" w:afterAutospacing="1" w:line="240" w:lineRule="auto"/>
                    <w:ind w:left="300" w:right="300"/>
                    <w:rPr>
                      <w:rFonts w:ascii="Times New Roman" w:eastAsia="Times New Roman" w:hAnsi="Times New Roman" w:cs="Times New Roman"/>
                      <w:sz w:val="24"/>
                      <w:szCs w:val="24"/>
                      <w:lang w:eastAsia="es-AR"/>
                    </w:rPr>
                  </w:pPr>
                  <w:r w:rsidRPr="009035AC">
                    <w:rPr>
                      <w:rFonts w:ascii="Times New Roman" w:eastAsia="Times New Roman" w:hAnsi="Times New Roman" w:cs="Times New Roman"/>
                      <w:b/>
                      <w:bCs/>
                      <w:color w:val="FFFFFF"/>
                      <w:sz w:val="36"/>
                      <w:szCs w:val="36"/>
                      <w:lang w:eastAsia="es-AR"/>
                    </w:rPr>
                    <w:t>LinkedList</w:t>
                  </w:r>
                </w:p>
              </w:tc>
            </w:tr>
            <w:tr w:rsidR="009035AC" w:rsidRPr="009035AC" w14:paraId="08B841B5" w14:textId="77777777" w:rsidTr="009035AC">
              <w:trPr>
                <w:tblCellSpacing w:w="15" w:type="dxa"/>
              </w:trPr>
              <w:tc>
                <w:tcPr>
                  <w:tcW w:w="4971" w:type="pct"/>
                  <w:shd w:val="clear" w:color="auto" w:fill="FFFFFF"/>
                  <w:vAlign w:val="center"/>
                  <w:hideMark/>
                </w:tcPr>
                <w:p w14:paraId="04BEF3A5"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2F114B62" w14:textId="77777777" w:rsidR="009035AC" w:rsidRDefault="009035AC" w:rsidP="009035AC">
                  <w:pPr>
                    <w:spacing w:after="0" w:line="240" w:lineRule="auto"/>
                    <w:rPr>
                      <w:rFonts w:ascii="Open Sans" w:eastAsia="Times New Roman" w:hAnsi="Open Sans" w:cs="Open Sans"/>
                      <w:b/>
                      <w:bCs/>
                      <w:color w:val="000000"/>
                      <w:sz w:val="24"/>
                      <w:szCs w:val="24"/>
                      <w:lang w:eastAsia="es-AR"/>
                    </w:rPr>
                  </w:pPr>
                  <w:r w:rsidRPr="009035AC">
                    <w:rPr>
                      <w:rFonts w:ascii="Open Sans" w:eastAsia="Times New Roman" w:hAnsi="Open Sans" w:cs="Open Sans"/>
                      <w:color w:val="000000"/>
                      <w:sz w:val="24"/>
                      <w:szCs w:val="24"/>
                      <w:lang w:eastAsia="es-AR"/>
                    </w:rPr>
                    <w:t xml:space="preserve">Implementa la interface List. Esta implementación es más performante cuando necesitamos hacer inserciones en lugares próximos a la mitad de la lista, es decir, cuando estamos manipulando sus elementos, pero es poco eficiente cuando solo necesitamos agregar o acceder a los elementos, ya que en estos casos el ArrayList es una mejor opción. Sus métodos son los mismos que los de </w:t>
                  </w:r>
                  <w:r w:rsidRPr="009035AC">
                    <w:rPr>
                      <w:rFonts w:ascii="Open Sans" w:eastAsia="Times New Roman" w:hAnsi="Open Sans" w:cs="Open Sans"/>
                      <w:b/>
                      <w:bCs/>
                      <w:color w:val="000000"/>
                      <w:sz w:val="24"/>
                      <w:szCs w:val="24"/>
                      <w:lang w:eastAsia="es-AR"/>
                    </w:rPr>
                    <w:t>ArrayList.</w:t>
                  </w:r>
                </w:p>
                <w:p w14:paraId="39365F69" w14:textId="77777777" w:rsidR="009035AC" w:rsidRDefault="009035AC" w:rsidP="009035AC">
                  <w:pPr>
                    <w:pBdr>
                      <w:bottom w:val="wave" w:sz="6" w:space="1" w:color="auto"/>
                    </w:pBdr>
                    <w:spacing w:after="0" w:line="240" w:lineRule="auto"/>
                    <w:rPr>
                      <w:rFonts w:ascii="Open Sans" w:eastAsia="Times New Roman" w:hAnsi="Open Sans" w:cs="Open Sans"/>
                      <w:b/>
                      <w:bCs/>
                      <w:color w:val="000000"/>
                      <w:sz w:val="24"/>
                      <w:szCs w:val="24"/>
                      <w:lang w:eastAsia="es-AR"/>
                    </w:rPr>
                  </w:pPr>
                </w:p>
                <w:p w14:paraId="5B65A6EB" w14:textId="77777777" w:rsidR="009035AC" w:rsidRDefault="009035AC" w:rsidP="009035AC">
                  <w:pPr>
                    <w:spacing w:after="0" w:line="240" w:lineRule="auto"/>
                    <w:rPr>
                      <w:rFonts w:ascii="Times New Roman" w:eastAsia="Times New Roman" w:hAnsi="Times New Roman" w:cs="Times New Roman"/>
                      <w:sz w:val="24"/>
                      <w:szCs w:val="24"/>
                      <w:lang w:eastAsia="es-AR"/>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47"/>
                    <w:gridCol w:w="7439"/>
                  </w:tblGrid>
                  <w:tr w:rsidR="009035AC" w:rsidRPr="009035AC" w14:paraId="49EEB658" w14:textId="77777777" w:rsidTr="009035AC">
                    <w:trPr>
                      <w:tblCellSpacing w:w="15" w:type="dxa"/>
                    </w:trPr>
                    <w:tc>
                      <w:tcPr>
                        <w:tcW w:w="5000" w:type="pct"/>
                        <w:gridSpan w:val="2"/>
                        <w:shd w:val="clear" w:color="auto" w:fill="E61F4E"/>
                        <w:vAlign w:val="center"/>
                        <w:hideMark/>
                      </w:tcPr>
                      <w:p w14:paraId="76E85416" w14:textId="77777777" w:rsidR="009035AC" w:rsidRPr="009035AC" w:rsidRDefault="009035AC" w:rsidP="009035AC">
                        <w:pPr>
                          <w:spacing w:before="100" w:beforeAutospacing="1" w:after="100" w:afterAutospacing="1" w:line="240" w:lineRule="auto"/>
                          <w:ind w:left="300" w:right="300"/>
                          <w:rPr>
                            <w:rFonts w:ascii="Times New Roman" w:eastAsia="Times New Roman" w:hAnsi="Times New Roman" w:cs="Times New Roman"/>
                            <w:sz w:val="24"/>
                            <w:szCs w:val="24"/>
                            <w:lang w:eastAsia="es-AR"/>
                          </w:rPr>
                        </w:pPr>
                        <w:r w:rsidRPr="009035AC">
                          <w:rPr>
                            <w:rFonts w:ascii="Times New Roman" w:eastAsia="Times New Roman" w:hAnsi="Times New Roman" w:cs="Times New Roman"/>
                            <w:b/>
                            <w:bCs/>
                            <w:color w:val="FFFFFF"/>
                            <w:sz w:val="36"/>
                            <w:szCs w:val="36"/>
                            <w:lang w:eastAsia="es-AR"/>
                          </w:rPr>
                          <w:t>HashSet</w:t>
                        </w:r>
                      </w:p>
                    </w:tc>
                  </w:tr>
                  <w:tr w:rsidR="009035AC" w:rsidRPr="009035AC" w14:paraId="7926C79E" w14:textId="77777777" w:rsidTr="009035AC">
                    <w:trPr>
                      <w:tblCellSpacing w:w="15" w:type="dxa"/>
                    </w:trPr>
                    <w:tc>
                      <w:tcPr>
                        <w:tcW w:w="5000" w:type="pct"/>
                        <w:gridSpan w:val="2"/>
                        <w:shd w:val="clear" w:color="auto" w:fill="FFFFFF"/>
                        <w:vAlign w:val="center"/>
                        <w:hideMark/>
                      </w:tcPr>
                      <w:p w14:paraId="65D62C9A"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6479F998" w14:textId="3E48D36E" w:rsidR="009035AC" w:rsidRDefault="009035AC" w:rsidP="009035AC">
                        <w:pPr>
                          <w:spacing w:after="0" w:line="240" w:lineRule="auto"/>
                          <w:rPr>
                            <w:rFonts w:ascii="Open Sans" w:eastAsia="Times New Roman" w:hAnsi="Open Sans" w:cs="Open Sans"/>
                            <w:color w:val="000000"/>
                            <w:sz w:val="24"/>
                            <w:szCs w:val="24"/>
                            <w:lang w:eastAsia="es-AR"/>
                          </w:rPr>
                        </w:pPr>
                        <w:r w:rsidRPr="009035AC">
                          <w:rPr>
                            <w:rFonts w:ascii="Open Sans" w:eastAsia="Times New Roman" w:hAnsi="Open Sans" w:cs="Open Sans"/>
                            <w:color w:val="000000"/>
                            <w:sz w:val="24"/>
                            <w:szCs w:val="24"/>
                            <w:lang w:eastAsia="es-AR"/>
                          </w:rPr>
                          <w:t>Implementa la interface Set. A diferencia de ArrayList y LinkedList, las HashSet no pueden almacenar valores duplicados ni nulos. Es la implementación con mayor rendimiento de todas, pero no garantiza ningún orden a la hora de recorrerla. Es decir que al recorrerla los elementos no se encuentran en el orden en que los hemos insertado y por esto mismo no cuenta con un método get. Sus métodos más importantes:</w:t>
                        </w:r>
                      </w:p>
                      <w:p w14:paraId="0AE3F71C"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p>
                      <w:p w14:paraId="36691A68"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p>
                    </w:tc>
                  </w:tr>
                  <w:tr w:rsidR="009035AC" w:rsidRPr="009035AC" w14:paraId="350BA28C" w14:textId="77777777" w:rsidTr="009035AC">
                    <w:trPr>
                      <w:tblCellSpacing w:w="15" w:type="dxa"/>
                    </w:trPr>
                    <w:tc>
                      <w:tcPr>
                        <w:tcW w:w="1374" w:type="pct"/>
                        <w:shd w:val="clear" w:color="auto" w:fill="FF7379"/>
                        <w:vAlign w:val="center"/>
                        <w:hideMark/>
                      </w:tcPr>
                      <w:p w14:paraId="5FC4EF4F"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1"/>
                            <w:szCs w:val="21"/>
                            <w:lang w:eastAsia="es-AR"/>
                          </w:rPr>
                          <w:t>-</w:t>
                        </w:r>
                      </w:p>
                      <w:p w14:paraId="211D8DBB"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1"/>
                            <w:szCs w:val="21"/>
                            <w:lang w:eastAsia="es-AR"/>
                          </w:rPr>
                          <w:t>.add(Object o)</w:t>
                        </w:r>
                      </w:p>
                    </w:tc>
                    <w:tc>
                      <w:tcPr>
                        <w:tcW w:w="3618" w:type="pct"/>
                        <w:shd w:val="clear" w:color="auto" w:fill="FFFFFF"/>
                        <w:vAlign w:val="center"/>
                        <w:hideMark/>
                      </w:tcPr>
                      <w:p w14:paraId="05D30538"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0B7BF75C"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Agrega un elemento.</w:t>
                        </w:r>
                      </w:p>
                      <w:p w14:paraId="2DCD38E0"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tc>
                  </w:tr>
                  <w:tr w:rsidR="009035AC" w:rsidRPr="009035AC" w14:paraId="08D46526" w14:textId="77777777" w:rsidTr="009035AC">
                    <w:trPr>
                      <w:tblCellSpacing w:w="15" w:type="dxa"/>
                    </w:trPr>
                    <w:tc>
                      <w:tcPr>
                        <w:tcW w:w="1374" w:type="pct"/>
                        <w:shd w:val="clear" w:color="auto" w:fill="FF7379"/>
                        <w:vAlign w:val="center"/>
                        <w:hideMark/>
                      </w:tcPr>
                      <w:p w14:paraId="1A679F0A"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1"/>
                            <w:szCs w:val="21"/>
                            <w:lang w:eastAsia="es-AR"/>
                          </w:rPr>
                          <w:t>-</w:t>
                        </w:r>
                      </w:p>
                      <w:p w14:paraId="144D15BB"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1"/>
                            <w:szCs w:val="21"/>
                            <w:lang w:eastAsia="es-AR"/>
                          </w:rPr>
                          <w:t>.remove(Object o)</w:t>
                        </w:r>
                      </w:p>
                    </w:tc>
                    <w:tc>
                      <w:tcPr>
                        <w:tcW w:w="3618" w:type="pct"/>
                        <w:shd w:val="clear" w:color="auto" w:fill="FFFFFF"/>
                        <w:vAlign w:val="center"/>
                        <w:hideMark/>
                      </w:tcPr>
                      <w:p w14:paraId="6C476B44"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0AEB02B9"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Quita un elemento.</w:t>
                        </w:r>
                      </w:p>
                      <w:p w14:paraId="74D41FC9" w14:textId="77777777" w:rsidR="009035AC" w:rsidRPr="009035AC" w:rsidRDefault="009035AC" w:rsidP="009035AC">
                        <w:pPr>
                          <w:spacing w:before="100" w:beforeAutospacing="1" w:after="100" w:afterAutospacing="1" w:line="240" w:lineRule="auto"/>
                          <w:rPr>
                            <w:rFonts w:ascii="Times New Roman" w:eastAsia="Times New Roman" w:hAnsi="Times New Roman" w:cs="Times New Roman"/>
                            <w:sz w:val="24"/>
                            <w:szCs w:val="24"/>
                            <w:lang w:eastAsia="es-AR"/>
                          </w:rPr>
                        </w:pPr>
                      </w:p>
                    </w:tc>
                  </w:tr>
                  <w:tr w:rsidR="009035AC" w:rsidRPr="009035AC" w14:paraId="5CF1BBA6" w14:textId="77777777" w:rsidTr="009035AC">
                    <w:trPr>
                      <w:tblCellSpacing w:w="15" w:type="dxa"/>
                    </w:trPr>
                    <w:tc>
                      <w:tcPr>
                        <w:tcW w:w="1374" w:type="pct"/>
                        <w:shd w:val="clear" w:color="auto" w:fill="FF7379"/>
                        <w:vAlign w:val="center"/>
                        <w:hideMark/>
                      </w:tcPr>
                      <w:p w14:paraId="5739117C"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p>
                      <w:p w14:paraId="4360A21B"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1"/>
                            <w:szCs w:val="21"/>
                            <w:lang w:eastAsia="es-AR"/>
                          </w:rPr>
                          <w:t>.size()</w:t>
                        </w:r>
                      </w:p>
                      <w:p w14:paraId="6D37BA66"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1"/>
                            <w:szCs w:val="21"/>
                            <w:lang w:eastAsia="es-AR"/>
                          </w:rPr>
                          <w:t>-</w:t>
                        </w:r>
                      </w:p>
                    </w:tc>
                    <w:tc>
                      <w:tcPr>
                        <w:tcW w:w="3618" w:type="pct"/>
                        <w:shd w:val="clear" w:color="auto" w:fill="FFFFFF"/>
                        <w:vAlign w:val="center"/>
                        <w:hideMark/>
                      </w:tcPr>
                      <w:p w14:paraId="0DF6DE08"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52B09FDD" w14:textId="4653BE35"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Permite conocer la cantidad de elementos de la lista.</w:t>
                        </w:r>
                      </w:p>
                    </w:tc>
                  </w:tr>
                </w:tbl>
                <w:p w14:paraId="31F425AE" w14:textId="77777777" w:rsidR="009035AC" w:rsidRDefault="009035AC" w:rsidP="009035AC">
                  <w:pPr>
                    <w:spacing w:after="0" w:line="240" w:lineRule="auto"/>
                    <w:rPr>
                      <w:rFonts w:ascii="Times New Roman" w:eastAsia="Times New Roman" w:hAnsi="Times New Roman" w:cs="Times New Roman"/>
                      <w:sz w:val="24"/>
                      <w:szCs w:val="24"/>
                      <w:lang w:eastAsia="es-AR"/>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286"/>
                  </w:tblGrid>
                  <w:tr w:rsidR="009035AC" w:rsidRPr="009035AC" w14:paraId="551CA195" w14:textId="77777777" w:rsidTr="009035AC">
                    <w:trPr>
                      <w:tblCellSpacing w:w="15" w:type="dxa"/>
                    </w:trPr>
                    <w:tc>
                      <w:tcPr>
                        <w:tcW w:w="5000" w:type="pct"/>
                        <w:shd w:val="clear" w:color="auto" w:fill="E61F4E"/>
                        <w:vAlign w:val="center"/>
                        <w:hideMark/>
                      </w:tcPr>
                      <w:p w14:paraId="47B71139" w14:textId="77777777" w:rsidR="009035AC" w:rsidRPr="009035AC" w:rsidRDefault="009035AC" w:rsidP="009035AC">
                        <w:pPr>
                          <w:spacing w:before="100" w:beforeAutospacing="1" w:after="100" w:afterAutospacing="1" w:line="240" w:lineRule="auto"/>
                          <w:ind w:left="300" w:right="300"/>
                          <w:rPr>
                            <w:rFonts w:ascii="Times New Roman" w:eastAsia="Times New Roman" w:hAnsi="Times New Roman" w:cs="Times New Roman"/>
                            <w:sz w:val="24"/>
                            <w:szCs w:val="24"/>
                            <w:lang w:eastAsia="es-AR"/>
                          </w:rPr>
                        </w:pPr>
                        <w:r w:rsidRPr="009035AC">
                          <w:rPr>
                            <w:rFonts w:ascii="Times New Roman" w:eastAsia="Times New Roman" w:hAnsi="Times New Roman" w:cs="Times New Roman"/>
                            <w:b/>
                            <w:bCs/>
                            <w:color w:val="FFFFFF"/>
                            <w:sz w:val="36"/>
                            <w:szCs w:val="36"/>
                            <w:lang w:eastAsia="es-AR"/>
                          </w:rPr>
                          <w:t>LinkedHastSet</w:t>
                        </w:r>
                      </w:p>
                    </w:tc>
                  </w:tr>
                  <w:tr w:rsidR="009035AC" w:rsidRPr="009035AC" w14:paraId="58117B29" w14:textId="77777777" w:rsidTr="009035AC">
                    <w:trPr>
                      <w:tblCellSpacing w:w="15" w:type="dxa"/>
                    </w:trPr>
                    <w:tc>
                      <w:tcPr>
                        <w:tcW w:w="5000" w:type="pct"/>
                        <w:shd w:val="clear" w:color="auto" w:fill="FFFFFF"/>
                        <w:vAlign w:val="center"/>
                        <w:hideMark/>
                      </w:tcPr>
                      <w:p w14:paraId="466FB4DC"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410BA26D" w14:textId="5A67C967" w:rsidR="009035AC" w:rsidRDefault="009035AC" w:rsidP="009035AC">
                        <w:pPr>
                          <w:spacing w:after="0" w:line="240" w:lineRule="auto"/>
                          <w:rPr>
                            <w:rFonts w:ascii="Open Sans" w:eastAsia="Times New Roman" w:hAnsi="Open Sans" w:cs="Open Sans"/>
                            <w:b/>
                            <w:bCs/>
                            <w:color w:val="000000"/>
                            <w:sz w:val="24"/>
                            <w:szCs w:val="24"/>
                            <w:lang w:eastAsia="es-AR"/>
                          </w:rPr>
                        </w:pPr>
                        <w:r w:rsidRPr="009035AC">
                          <w:rPr>
                            <w:rFonts w:ascii="Open Sans" w:eastAsia="Times New Roman" w:hAnsi="Open Sans" w:cs="Open Sans"/>
                            <w:color w:val="000000"/>
                            <w:sz w:val="24"/>
                            <w:szCs w:val="24"/>
                            <w:lang w:eastAsia="es-AR"/>
                          </w:rPr>
                          <w:t xml:space="preserve">Implementa la interface Set. No puede almacenar valores duplicados ni nulos, pero los elementos son almacenados en el mismo orden de inserción. Con lo cual, al recorrerla, veremos que los elementos se encontrarán en el mismo orden en que fueron insertados. Es un poco menos performante que HashSet y no cuenta con un método get. Sus métodos </w:t>
                        </w:r>
                        <w:r>
                          <w:rPr>
                            <w:rFonts w:ascii="Open Sans" w:eastAsia="Times New Roman" w:hAnsi="Open Sans" w:cs="Open Sans"/>
                            <w:color w:val="000000"/>
                            <w:sz w:val="24"/>
                            <w:szCs w:val="24"/>
                            <w:lang w:eastAsia="es-AR"/>
                          </w:rPr>
                          <w:t xml:space="preserve">son los mismos que los de </w:t>
                        </w:r>
                        <w:r w:rsidRPr="009035AC">
                          <w:rPr>
                            <w:rFonts w:ascii="Open Sans" w:eastAsia="Times New Roman" w:hAnsi="Open Sans" w:cs="Open Sans"/>
                            <w:b/>
                            <w:bCs/>
                            <w:color w:val="000000"/>
                            <w:sz w:val="24"/>
                            <w:szCs w:val="24"/>
                            <w:lang w:eastAsia="es-AR"/>
                          </w:rPr>
                          <w:t>HashSet.</w:t>
                        </w:r>
                      </w:p>
                      <w:p w14:paraId="5AA65932" w14:textId="3AB8B8C4" w:rsidR="009035AC" w:rsidRDefault="009035AC" w:rsidP="009035AC">
                        <w:pPr>
                          <w:spacing w:after="0" w:line="240" w:lineRule="auto"/>
                          <w:rPr>
                            <w:rFonts w:ascii="Open Sans" w:eastAsia="Times New Roman" w:hAnsi="Open Sans" w:cs="Open Sans"/>
                            <w:b/>
                            <w:bCs/>
                            <w:color w:val="000000"/>
                            <w:sz w:val="24"/>
                            <w:szCs w:val="24"/>
                            <w:lang w:eastAsia="es-AR"/>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196"/>
                        </w:tblGrid>
                        <w:tr w:rsidR="009035AC" w:rsidRPr="009035AC" w14:paraId="1F942303" w14:textId="77777777" w:rsidTr="009035AC">
                          <w:trPr>
                            <w:tblCellSpacing w:w="15" w:type="dxa"/>
                          </w:trPr>
                          <w:tc>
                            <w:tcPr>
                              <w:tcW w:w="5000" w:type="pct"/>
                              <w:shd w:val="clear" w:color="auto" w:fill="E61F4E"/>
                              <w:vAlign w:val="center"/>
                              <w:hideMark/>
                            </w:tcPr>
                            <w:p w14:paraId="788EF684" w14:textId="77777777" w:rsidR="009035AC" w:rsidRPr="009035AC" w:rsidRDefault="009035AC" w:rsidP="009035AC">
                              <w:pPr>
                                <w:spacing w:before="100" w:beforeAutospacing="1" w:after="100" w:afterAutospacing="1" w:line="240" w:lineRule="auto"/>
                                <w:ind w:left="300" w:right="300"/>
                                <w:rPr>
                                  <w:rFonts w:ascii="Times New Roman" w:eastAsia="Times New Roman" w:hAnsi="Times New Roman" w:cs="Times New Roman"/>
                                  <w:sz w:val="28"/>
                                  <w:szCs w:val="28"/>
                                  <w:lang w:eastAsia="es-AR"/>
                                </w:rPr>
                              </w:pPr>
                              <w:r w:rsidRPr="009035AC">
                                <w:rPr>
                                  <w:rFonts w:ascii="Times New Roman" w:eastAsia="Times New Roman" w:hAnsi="Times New Roman" w:cs="Times New Roman"/>
                                  <w:b/>
                                  <w:bCs/>
                                  <w:color w:val="FFFFFF"/>
                                  <w:sz w:val="36"/>
                                  <w:szCs w:val="36"/>
                                  <w:lang w:eastAsia="es-AR"/>
                                </w:rPr>
                                <w:t>TreeSet</w:t>
                              </w:r>
                            </w:p>
                          </w:tc>
                        </w:tr>
                        <w:tr w:rsidR="009035AC" w:rsidRPr="009035AC" w14:paraId="689A7BC1" w14:textId="77777777" w:rsidTr="009035AC">
                          <w:trPr>
                            <w:tblCellSpacing w:w="15" w:type="dxa"/>
                          </w:trPr>
                          <w:tc>
                            <w:tcPr>
                              <w:tcW w:w="5000" w:type="pct"/>
                              <w:shd w:val="clear" w:color="auto" w:fill="FFFFFF"/>
                              <w:vAlign w:val="center"/>
                              <w:hideMark/>
                            </w:tcPr>
                            <w:p w14:paraId="110FE3B7" w14:textId="77777777" w:rsidR="009035AC" w:rsidRPr="009035AC" w:rsidRDefault="009035AC" w:rsidP="009035AC">
                              <w:pPr>
                                <w:spacing w:after="0" w:line="240" w:lineRule="auto"/>
                                <w:rPr>
                                  <w:rFonts w:ascii="Times New Roman" w:eastAsia="Times New Roman" w:hAnsi="Times New Roman" w:cs="Times New Roman"/>
                                  <w:sz w:val="28"/>
                                  <w:szCs w:val="28"/>
                                  <w:lang w:eastAsia="es-AR"/>
                                </w:rPr>
                              </w:pPr>
                              <w:r w:rsidRPr="009035AC">
                                <w:rPr>
                                  <w:rFonts w:ascii="Open Sans" w:eastAsia="Times New Roman" w:hAnsi="Open Sans" w:cs="Open Sans"/>
                                  <w:color w:val="FFFFFF"/>
                                  <w:sz w:val="28"/>
                                  <w:szCs w:val="28"/>
                                  <w:lang w:eastAsia="es-AR"/>
                                </w:rPr>
                                <w:t>-</w:t>
                              </w:r>
                            </w:p>
                            <w:p w14:paraId="299F8ABF" w14:textId="24E8805B" w:rsidR="009035AC" w:rsidRPr="009035AC" w:rsidRDefault="009035AC" w:rsidP="009035AC">
                              <w:pPr>
                                <w:spacing w:after="0" w:line="240" w:lineRule="auto"/>
                                <w:rPr>
                                  <w:rFonts w:ascii="Times New Roman" w:eastAsia="Times New Roman" w:hAnsi="Times New Roman" w:cs="Times New Roman"/>
                                  <w:sz w:val="28"/>
                                  <w:szCs w:val="28"/>
                                  <w:lang w:eastAsia="es-AR"/>
                                </w:rPr>
                              </w:pPr>
                              <w:r w:rsidRPr="009035AC">
                                <w:rPr>
                                  <w:rFonts w:ascii="Open Sans" w:eastAsia="Times New Roman" w:hAnsi="Open Sans" w:cs="Open Sans"/>
                                  <w:color w:val="000000"/>
                                  <w:sz w:val="24"/>
                                  <w:szCs w:val="24"/>
                                  <w:lang w:eastAsia="es-AR"/>
                                </w:rPr>
                                <w:t xml:space="preserve">Implementa la interface Set, pero también hereda de una clase llamada SortedSet y esto Permite que TreeSet almacene sus elementos de acuerdo al valor de dichos elementos. Sus métodos </w:t>
                              </w:r>
                              <w:r>
                                <w:rPr>
                                  <w:rFonts w:ascii="Open Sans" w:eastAsia="Times New Roman" w:hAnsi="Open Sans" w:cs="Open Sans"/>
                                  <w:color w:val="000000"/>
                                  <w:sz w:val="24"/>
                                  <w:szCs w:val="24"/>
                                  <w:lang w:eastAsia="es-AR"/>
                                </w:rPr>
                                <w:t xml:space="preserve">son los mismos que </w:t>
                              </w:r>
                              <w:r w:rsidRPr="009035AC">
                                <w:rPr>
                                  <w:rFonts w:ascii="Open Sans" w:eastAsia="Times New Roman" w:hAnsi="Open Sans" w:cs="Open Sans"/>
                                  <w:b/>
                                  <w:color w:val="000000"/>
                                  <w:sz w:val="24"/>
                                  <w:szCs w:val="24"/>
                                  <w:lang w:eastAsia="es-AR"/>
                                </w:rPr>
                                <w:t>HashSet.</w:t>
                              </w:r>
                            </w:p>
                          </w:tc>
                        </w:tr>
                      </w:tbl>
                      <w:p w14:paraId="5B951CBB" w14:textId="77777777" w:rsidR="009035AC" w:rsidRDefault="009035AC" w:rsidP="009035AC">
                        <w:pPr>
                          <w:spacing w:after="0" w:line="240" w:lineRule="auto"/>
                          <w:rPr>
                            <w:rFonts w:ascii="Open Sans" w:eastAsia="Times New Roman" w:hAnsi="Open Sans" w:cs="Open Sans"/>
                            <w:b/>
                            <w:bCs/>
                            <w:color w:val="000000"/>
                            <w:sz w:val="24"/>
                            <w:szCs w:val="24"/>
                            <w:lang w:eastAsia="es-AR"/>
                          </w:rPr>
                        </w:pPr>
                      </w:p>
                      <w:p w14:paraId="4F42ECCF" w14:textId="77777777" w:rsidR="009035AC" w:rsidRDefault="009035AC" w:rsidP="009035AC">
                        <w:pPr>
                          <w:pBdr>
                            <w:bottom w:val="wave" w:sz="6" w:space="1" w:color="auto"/>
                          </w:pBdr>
                          <w:spacing w:after="0" w:line="240" w:lineRule="auto"/>
                          <w:rPr>
                            <w:rFonts w:ascii="Times New Roman" w:eastAsia="Times New Roman" w:hAnsi="Times New Roman" w:cs="Times New Roman"/>
                            <w:b/>
                            <w:bCs/>
                            <w:sz w:val="24"/>
                            <w:szCs w:val="24"/>
                            <w:lang w:eastAsia="es-AR"/>
                          </w:rPr>
                        </w:pPr>
                      </w:p>
                      <w:p w14:paraId="467A2CB2" w14:textId="292763D4" w:rsidR="009035AC" w:rsidRPr="009035AC" w:rsidRDefault="009035AC" w:rsidP="009035AC">
                        <w:pPr>
                          <w:spacing w:after="0" w:line="240" w:lineRule="auto"/>
                          <w:rPr>
                            <w:rFonts w:ascii="Times New Roman" w:eastAsia="Times New Roman" w:hAnsi="Times New Roman" w:cs="Times New Roman"/>
                            <w:sz w:val="24"/>
                            <w:szCs w:val="24"/>
                            <w:lang w:eastAsia="es-AR"/>
                          </w:rPr>
                        </w:pPr>
                      </w:p>
                    </w:tc>
                  </w:tr>
                </w:tbl>
                <w:p w14:paraId="2C95C521" w14:textId="4BD7D430" w:rsidR="009035AC" w:rsidRPr="009035AC" w:rsidRDefault="009035AC" w:rsidP="009035AC">
                  <w:pPr>
                    <w:spacing w:after="0" w:line="240" w:lineRule="auto"/>
                    <w:rPr>
                      <w:rFonts w:ascii="Times New Roman" w:eastAsia="Times New Roman" w:hAnsi="Times New Roman" w:cs="Times New Roman"/>
                      <w:sz w:val="24"/>
                      <w:szCs w:val="24"/>
                      <w:lang w:eastAsia="es-AR"/>
                    </w:rPr>
                  </w:pPr>
                </w:p>
              </w:tc>
            </w:tr>
          </w:tbl>
          <w:p w14:paraId="3A563A44" w14:textId="2B60086D" w:rsidR="009035AC" w:rsidRPr="009035AC" w:rsidRDefault="009035AC" w:rsidP="009035AC">
            <w:pPr>
              <w:spacing w:after="0" w:line="240" w:lineRule="auto"/>
              <w:rPr>
                <w:rFonts w:ascii="Times New Roman" w:eastAsia="Times New Roman" w:hAnsi="Times New Roman" w:cs="Times New Roman"/>
                <w:sz w:val="24"/>
                <w:szCs w:val="24"/>
                <w:lang w:eastAsia="es-AR"/>
              </w:rPr>
            </w:pPr>
          </w:p>
        </w:tc>
      </w:tr>
    </w:tbl>
    <w:p w14:paraId="489F9ADA" w14:textId="2FDDDEC8" w:rsidR="004E65E5" w:rsidRDefault="004E65E5" w:rsidP="004E65E5">
      <w:pPr>
        <w:rPr>
          <w:sz w:val="28"/>
          <w:szCs w:val="28"/>
        </w:rPr>
      </w:pPr>
    </w:p>
    <w:p w14:paraId="6DB8739F" w14:textId="58389A37" w:rsidR="00B379E8" w:rsidRDefault="00B379E8" w:rsidP="004E65E5">
      <w:pPr>
        <w:rPr>
          <w:sz w:val="28"/>
          <w:szCs w:val="28"/>
        </w:rPr>
      </w:pPr>
    </w:p>
    <w:p w14:paraId="0E8108C6" w14:textId="77777777" w:rsidR="00B379E8" w:rsidRDefault="00B379E8" w:rsidP="004E65E5">
      <w:pPr>
        <w:rPr>
          <w:sz w:val="28"/>
          <w:szCs w:val="28"/>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3"/>
        <w:gridCol w:w="6713"/>
      </w:tblGrid>
      <w:tr w:rsidR="009035AC" w:rsidRPr="009035AC" w14:paraId="76F8D491" w14:textId="77777777" w:rsidTr="009035AC">
        <w:trPr>
          <w:tblCellSpacing w:w="15" w:type="dxa"/>
        </w:trPr>
        <w:tc>
          <w:tcPr>
            <w:tcW w:w="5000" w:type="pct"/>
            <w:gridSpan w:val="2"/>
            <w:shd w:val="clear" w:color="auto" w:fill="E61F4E"/>
            <w:vAlign w:val="center"/>
            <w:hideMark/>
          </w:tcPr>
          <w:p w14:paraId="62732900" w14:textId="77777777" w:rsidR="009035AC" w:rsidRPr="009035AC" w:rsidRDefault="009035AC" w:rsidP="009035AC">
            <w:pPr>
              <w:spacing w:before="100" w:beforeAutospacing="1" w:after="100" w:afterAutospacing="1" w:line="240" w:lineRule="auto"/>
              <w:ind w:left="300" w:right="300"/>
              <w:rPr>
                <w:rFonts w:ascii="Times New Roman" w:eastAsia="Times New Roman" w:hAnsi="Times New Roman" w:cs="Times New Roman"/>
                <w:sz w:val="24"/>
                <w:szCs w:val="24"/>
                <w:lang w:eastAsia="es-AR"/>
              </w:rPr>
            </w:pPr>
            <w:r w:rsidRPr="009035AC">
              <w:rPr>
                <w:rFonts w:ascii="Times New Roman" w:eastAsia="Times New Roman" w:hAnsi="Times New Roman" w:cs="Times New Roman"/>
                <w:b/>
                <w:bCs/>
                <w:color w:val="FFFFFF"/>
                <w:sz w:val="36"/>
                <w:szCs w:val="36"/>
                <w:lang w:eastAsia="es-AR"/>
              </w:rPr>
              <w:t>HashMap</w:t>
            </w:r>
          </w:p>
        </w:tc>
      </w:tr>
      <w:tr w:rsidR="009035AC" w:rsidRPr="009035AC" w14:paraId="46C4963C" w14:textId="77777777" w:rsidTr="009035AC">
        <w:trPr>
          <w:tblCellSpacing w:w="15" w:type="dxa"/>
        </w:trPr>
        <w:tc>
          <w:tcPr>
            <w:tcW w:w="5000" w:type="pct"/>
            <w:gridSpan w:val="2"/>
            <w:shd w:val="clear" w:color="auto" w:fill="FFFFFF"/>
            <w:vAlign w:val="center"/>
            <w:hideMark/>
          </w:tcPr>
          <w:p w14:paraId="42FFAA46"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653412F9"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Implementa la interface Map. Los mapas son conjunto de duplas (clave-valor). Es razonable pensar que las claves no se pueden repetir y cada clave corresponde solo a un valor. Tanto en las HashMap como en las HashSet los elementos no se almacenan en el mismo orden de inserción. Sus métodos más importantes son:</w:t>
            </w:r>
          </w:p>
          <w:p w14:paraId="19C8C89B"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p>
        </w:tc>
      </w:tr>
      <w:tr w:rsidR="009035AC" w:rsidRPr="009035AC" w14:paraId="31EECA01" w14:textId="77777777" w:rsidTr="009035AC">
        <w:trPr>
          <w:tblCellSpacing w:w="15" w:type="dxa"/>
        </w:trPr>
        <w:tc>
          <w:tcPr>
            <w:tcW w:w="1787" w:type="pct"/>
            <w:shd w:val="clear" w:color="auto" w:fill="FF7379"/>
            <w:vAlign w:val="center"/>
            <w:hideMark/>
          </w:tcPr>
          <w:p w14:paraId="7EC450E9"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4"/>
                <w:szCs w:val="24"/>
                <w:lang w:eastAsia="es-AR"/>
              </w:rPr>
              <w:t>-</w:t>
            </w:r>
          </w:p>
          <w:p w14:paraId="4C610809"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4"/>
                <w:szCs w:val="24"/>
                <w:lang w:eastAsia="es-AR"/>
              </w:rPr>
              <w:t>.put(Object key, Object value)</w:t>
            </w:r>
          </w:p>
        </w:tc>
        <w:tc>
          <w:tcPr>
            <w:tcW w:w="3204" w:type="pct"/>
            <w:shd w:val="clear" w:color="auto" w:fill="FFFFFF"/>
            <w:vAlign w:val="center"/>
            <w:hideMark/>
          </w:tcPr>
          <w:p w14:paraId="417E11D1"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1C7E62E2"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Agrega un elemento.</w:t>
            </w:r>
          </w:p>
          <w:p w14:paraId="37A4376B"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tc>
      </w:tr>
      <w:tr w:rsidR="009035AC" w:rsidRPr="009035AC" w14:paraId="65872665" w14:textId="77777777" w:rsidTr="009035AC">
        <w:trPr>
          <w:tblCellSpacing w:w="15" w:type="dxa"/>
        </w:trPr>
        <w:tc>
          <w:tcPr>
            <w:tcW w:w="1787" w:type="pct"/>
            <w:shd w:val="clear" w:color="auto" w:fill="FF7379"/>
            <w:vAlign w:val="center"/>
            <w:hideMark/>
          </w:tcPr>
          <w:p w14:paraId="30C862CE"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4"/>
                <w:szCs w:val="24"/>
                <w:lang w:eastAsia="es-AR"/>
              </w:rPr>
              <w:t>-</w:t>
            </w:r>
          </w:p>
          <w:p w14:paraId="12833588"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4"/>
                <w:szCs w:val="24"/>
                <w:lang w:eastAsia="es-AR"/>
              </w:rPr>
              <w:t>.get(Object key)</w:t>
            </w:r>
          </w:p>
        </w:tc>
        <w:tc>
          <w:tcPr>
            <w:tcW w:w="3204" w:type="pct"/>
            <w:shd w:val="clear" w:color="auto" w:fill="FFFFFF"/>
            <w:vAlign w:val="center"/>
            <w:hideMark/>
          </w:tcPr>
          <w:p w14:paraId="4EA95AD4"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520E483D"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Permite obtener un elemento según una clave determinada.</w:t>
            </w:r>
          </w:p>
          <w:p w14:paraId="08F6221B" w14:textId="77777777" w:rsidR="009035AC" w:rsidRPr="009035AC" w:rsidRDefault="009035AC" w:rsidP="009035AC">
            <w:pPr>
              <w:spacing w:before="100" w:beforeAutospacing="1" w:after="100" w:afterAutospacing="1" w:line="240" w:lineRule="auto"/>
              <w:rPr>
                <w:rFonts w:ascii="Times New Roman" w:eastAsia="Times New Roman" w:hAnsi="Times New Roman" w:cs="Times New Roman"/>
                <w:sz w:val="24"/>
                <w:szCs w:val="24"/>
                <w:lang w:eastAsia="es-AR"/>
              </w:rPr>
            </w:pPr>
          </w:p>
        </w:tc>
      </w:tr>
      <w:tr w:rsidR="009035AC" w:rsidRPr="009035AC" w14:paraId="3AF2954C" w14:textId="77777777" w:rsidTr="009035AC">
        <w:trPr>
          <w:tblCellSpacing w:w="15" w:type="dxa"/>
        </w:trPr>
        <w:tc>
          <w:tcPr>
            <w:tcW w:w="1787" w:type="pct"/>
            <w:shd w:val="clear" w:color="auto" w:fill="FF7379"/>
            <w:vAlign w:val="center"/>
            <w:hideMark/>
          </w:tcPr>
          <w:p w14:paraId="0CD8E090"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4"/>
                <w:szCs w:val="24"/>
                <w:lang w:eastAsia="es-AR"/>
              </w:rPr>
              <w:t>-</w:t>
            </w:r>
          </w:p>
          <w:p w14:paraId="772BAF0E"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4"/>
                <w:szCs w:val="24"/>
                <w:lang w:eastAsia="es-AR"/>
              </w:rPr>
              <w:t>.remove(Object key)</w:t>
            </w:r>
          </w:p>
        </w:tc>
        <w:tc>
          <w:tcPr>
            <w:tcW w:w="3204" w:type="pct"/>
            <w:shd w:val="clear" w:color="auto" w:fill="FFFFFF"/>
            <w:vAlign w:val="center"/>
            <w:hideMark/>
          </w:tcPr>
          <w:p w14:paraId="61E79582"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0C5F8BF3"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Times New Roman" w:eastAsia="Times New Roman" w:hAnsi="Times New Roman" w:cs="Times New Roman"/>
                <w:sz w:val="24"/>
                <w:szCs w:val="24"/>
                <w:lang w:eastAsia="es-AR"/>
              </w:rPr>
              <w:t>Quita un elemento según una clave determinada.</w:t>
            </w:r>
          </w:p>
          <w:p w14:paraId="48889616" w14:textId="77777777" w:rsidR="009035AC" w:rsidRPr="009035AC" w:rsidRDefault="009035AC" w:rsidP="009035AC">
            <w:pPr>
              <w:spacing w:before="100" w:beforeAutospacing="1" w:after="100" w:afterAutospacing="1" w:line="240" w:lineRule="auto"/>
              <w:rPr>
                <w:rFonts w:ascii="Times New Roman" w:eastAsia="Times New Roman" w:hAnsi="Times New Roman" w:cs="Times New Roman"/>
                <w:sz w:val="24"/>
                <w:szCs w:val="24"/>
                <w:lang w:eastAsia="es-AR"/>
              </w:rPr>
            </w:pPr>
          </w:p>
        </w:tc>
      </w:tr>
      <w:tr w:rsidR="009035AC" w:rsidRPr="009035AC" w14:paraId="26917A15" w14:textId="77777777" w:rsidTr="009035AC">
        <w:trPr>
          <w:tblCellSpacing w:w="15" w:type="dxa"/>
        </w:trPr>
        <w:tc>
          <w:tcPr>
            <w:tcW w:w="1787" w:type="pct"/>
            <w:shd w:val="clear" w:color="auto" w:fill="FF7379"/>
            <w:vAlign w:val="center"/>
            <w:hideMark/>
          </w:tcPr>
          <w:p w14:paraId="07564D25"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p>
          <w:p w14:paraId="14DA3154"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FFFF"/>
                <w:sz w:val="24"/>
                <w:szCs w:val="24"/>
                <w:lang w:eastAsia="es-AR"/>
              </w:rPr>
              <w:t>.size()</w:t>
            </w:r>
          </w:p>
          <w:p w14:paraId="11A30F6D"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b/>
                <w:bCs/>
                <w:color w:val="FF7379"/>
                <w:sz w:val="24"/>
                <w:szCs w:val="24"/>
                <w:lang w:eastAsia="es-AR"/>
              </w:rPr>
              <w:t>-</w:t>
            </w:r>
          </w:p>
        </w:tc>
        <w:tc>
          <w:tcPr>
            <w:tcW w:w="3204" w:type="pct"/>
            <w:shd w:val="clear" w:color="auto" w:fill="FFFFFF"/>
            <w:vAlign w:val="center"/>
            <w:hideMark/>
          </w:tcPr>
          <w:p w14:paraId="37938D02"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FFFFFF"/>
                <w:sz w:val="24"/>
                <w:szCs w:val="24"/>
                <w:lang w:eastAsia="es-AR"/>
              </w:rPr>
              <w:t>-</w:t>
            </w:r>
          </w:p>
          <w:p w14:paraId="32955959" w14:textId="77777777" w:rsidR="009035AC" w:rsidRPr="009035AC" w:rsidRDefault="009035AC" w:rsidP="009035AC">
            <w:pPr>
              <w:spacing w:after="0" w:line="240" w:lineRule="auto"/>
              <w:rPr>
                <w:rFonts w:ascii="Times New Roman" w:eastAsia="Times New Roman" w:hAnsi="Times New Roman" w:cs="Times New Roman"/>
                <w:sz w:val="24"/>
                <w:szCs w:val="24"/>
                <w:lang w:eastAsia="es-AR"/>
              </w:rPr>
            </w:pPr>
            <w:r w:rsidRPr="009035AC">
              <w:rPr>
                <w:rFonts w:ascii="Open Sans" w:eastAsia="Times New Roman" w:hAnsi="Open Sans" w:cs="Open Sans"/>
                <w:color w:val="000000"/>
                <w:sz w:val="24"/>
                <w:szCs w:val="24"/>
                <w:lang w:eastAsia="es-AR"/>
              </w:rPr>
              <w:t>Permite conocer la cantidad de elementos de la lista.</w:t>
            </w:r>
          </w:p>
        </w:tc>
      </w:tr>
    </w:tbl>
    <w:p w14:paraId="7E8B8B8A" w14:textId="073A50C6" w:rsidR="009035AC" w:rsidRDefault="009035AC" w:rsidP="004E65E5">
      <w:pPr>
        <w:rPr>
          <w:sz w:val="28"/>
          <w:szCs w:val="28"/>
        </w:rPr>
      </w:pPr>
    </w:p>
    <w:p w14:paraId="63398249" w14:textId="77777777" w:rsidR="00B379E8" w:rsidRDefault="00B379E8" w:rsidP="004E65E5">
      <w:pPr>
        <w:rPr>
          <w:sz w:val="28"/>
          <w:szCs w:val="28"/>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66"/>
      </w:tblGrid>
      <w:tr w:rsidR="009035AC" w:rsidRPr="009035AC" w14:paraId="6E5AF66F" w14:textId="77777777" w:rsidTr="009035AC">
        <w:trPr>
          <w:tblCellSpacing w:w="15" w:type="dxa"/>
        </w:trPr>
        <w:tc>
          <w:tcPr>
            <w:tcW w:w="5000" w:type="pct"/>
            <w:shd w:val="clear" w:color="auto" w:fill="E61F4E"/>
            <w:vAlign w:val="center"/>
            <w:hideMark/>
          </w:tcPr>
          <w:p w14:paraId="27E74551" w14:textId="77777777" w:rsidR="009035AC" w:rsidRPr="009035AC" w:rsidRDefault="009035AC" w:rsidP="009035AC">
            <w:pPr>
              <w:spacing w:before="100" w:beforeAutospacing="1" w:after="100" w:afterAutospacing="1" w:line="240" w:lineRule="auto"/>
              <w:ind w:left="300" w:right="300"/>
              <w:rPr>
                <w:rFonts w:ascii="Times New Roman" w:eastAsia="Times New Roman" w:hAnsi="Times New Roman" w:cs="Times New Roman"/>
                <w:sz w:val="32"/>
                <w:szCs w:val="32"/>
                <w:lang w:eastAsia="es-AR"/>
              </w:rPr>
            </w:pPr>
            <w:r w:rsidRPr="009035AC">
              <w:rPr>
                <w:rFonts w:ascii="Times New Roman" w:eastAsia="Times New Roman" w:hAnsi="Times New Roman" w:cs="Times New Roman"/>
                <w:b/>
                <w:bCs/>
                <w:color w:val="FFFFFF"/>
                <w:sz w:val="36"/>
                <w:szCs w:val="36"/>
                <w:lang w:eastAsia="es-AR"/>
              </w:rPr>
              <w:t>LinkedHashMap</w:t>
            </w:r>
          </w:p>
        </w:tc>
      </w:tr>
      <w:tr w:rsidR="009035AC" w:rsidRPr="009035AC" w14:paraId="6A1CC8DF" w14:textId="77777777" w:rsidTr="009035AC">
        <w:trPr>
          <w:tblCellSpacing w:w="15" w:type="dxa"/>
        </w:trPr>
        <w:tc>
          <w:tcPr>
            <w:tcW w:w="5000" w:type="pct"/>
            <w:shd w:val="clear" w:color="auto" w:fill="FFFFFF"/>
            <w:vAlign w:val="center"/>
            <w:hideMark/>
          </w:tcPr>
          <w:p w14:paraId="32AD0180" w14:textId="77777777" w:rsidR="009035AC" w:rsidRPr="009035AC" w:rsidRDefault="009035AC" w:rsidP="009035AC">
            <w:pPr>
              <w:spacing w:after="0" w:line="240" w:lineRule="auto"/>
              <w:rPr>
                <w:rFonts w:ascii="Times New Roman" w:eastAsia="Times New Roman" w:hAnsi="Times New Roman" w:cs="Times New Roman"/>
                <w:sz w:val="32"/>
                <w:szCs w:val="32"/>
                <w:lang w:eastAsia="es-AR"/>
              </w:rPr>
            </w:pPr>
            <w:r w:rsidRPr="009035AC">
              <w:rPr>
                <w:rFonts w:ascii="Open Sans" w:eastAsia="Times New Roman" w:hAnsi="Open Sans" w:cs="Open Sans"/>
                <w:color w:val="FFFFFF"/>
                <w:sz w:val="24"/>
                <w:szCs w:val="24"/>
                <w:lang w:eastAsia="es-AR"/>
              </w:rPr>
              <w:t>-</w:t>
            </w:r>
          </w:p>
          <w:p w14:paraId="321F6B09" w14:textId="254354B3" w:rsidR="009035AC" w:rsidRPr="009035AC" w:rsidRDefault="009035AC" w:rsidP="009035AC">
            <w:pPr>
              <w:spacing w:after="0" w:line="240" w:lineRule="auto"/>
              <w:rPr>
                <w:rFonts w:ascii="Times New Roman" w:eastAsia="Times New Roman" w:hAnsi="Times New Roman" w:cs="Times New Roman"/>
                <w:sz w:val="32"/>
                <w:szCs w:val="32"/>
                <w:lang w:eastAsia="es-AR"/>
              </w:rPr>
            </w:pPr>
            <w:r w:rsidRPr="009035AC">
              <w:rPr>
                <w:rFonts w:ascii="Open Sans" w:eastAsia="Times New Roman" w:hAnsi="Open Sans" w:cs="Open Sans"/>
                <w:color w:val="000000"/>
                <w:sz w:val="24"/>
                <w:szCs w:val="24"/>
                <w:lang w:eastAsia="es-AR"/>
              </w:rPr>
              <w:t xml:space="preserve">Implementa la interface Map. A diferencia de HashMap los elementos se almacenan en función del orden de inserción. Sus métodos </w:t>
            </w:r>
            <w:r w:rsidR="00B379E8" w:rsidRPr="00B379E8">
              <w:rPr>
                <w:rFonts w:ascii="Open Sans" w:eastAsia="Times New Roman" w:hAnsi="Open Sans" w:cs="Open Sans"/>
                <w:color w:val="000000"/>
                <w:sz w:val="24"/>
                <w:szCs w:val="24"/>
                <w:lang w:eastAsia="es-AR"/>
              </w:rPr>
              <w:t xml:space="preserve">son los mismos que </w:t>
            </w:r>
            <w:r w:rsidR="00B379E8" w:rsidRPr="00B379E8">
              <w:rPr>
                <w:rFonts w:ascii="Open Sans" w:eastAsia="Times New Roman" w:hAnsi="Open Sans" w:cs="Open Sans"/>
                <w:b/>
                <w:bCs/>
                <w:color w:val="000000"/>
                <w:sz w:val="24"/>
                <w:szCs w:val="24"/>
                <w:lang w:eastAsia="es-AR"/>
              </w:rPr>
              <w:t>Hash Map</w:t>
            </w:r>
            <w:r w:rsidR="00B379E8" w:rsidRPr="00B379E8">
              <w:rPr>
                <w:rFonts w:ascii="Open Sans" w:eastAsia="Times New Roman" w:hAnsi="Open Sans" w:cs="Open Sans"/>
                <w:color w:val="000000"/>
                <w:sz w:val="24"/>
                <w:szCs w:val="24"/>
                <w:lang w:eastAsia="es-AR"/>
              </w:rPr>
              <w:t>.</w:t>
            </w:r>
          </w:p>
          <w:p w14:paraId="591509FA" w14:textId="77777777" w:rsidR="009035AC" w:rsidRDefault="009035AC" w:rsidP="009035AC">
            <w:pPr>
              <w:spacing w:after="0" w:line="240" w:lineRule="auto"/>
              <w:rPr>
                <w:rFonts w:ascii="Times New Roman" w:eastAsia="Times New Roman" w:hAnsi="Times New Roman" w:cs="Times New Roman"/>
                <w:sz w:val="32"/>
                <w:szCs w:val="32"/>
                <w:lang w:eastAsia="es-AR"/>
              </w:rPr>
            </w:pPr>
          </w:p>
          <w:p w14:paraId="7A5A0272" w14:textId="304819DD" w:rsidR="00B379E8" w:rsidRPr="009035AC" w:rsidRDefault="00B379E8" w:rsidP="009035AC">
            <w:pPr>
              <w:spacing w:after="0" w:line="240" w:lineRule="auto"/>
              <w:rPr>
                <w:rFonts w:ascii="Times New Roman" w:eastAsia="Times New Roman" w:hAnsi="Times New Roman" w:cs="Times New Roman"/>
                <w:sz w:val="32"/>
                <w:szCs w:val="32"/>
                <w:lang w:eastAsia="es-AR"/>
              </w:rPr>
            </w:pPr>
          </w:p>
        </w:tc>
      </w:tr>
    </w:tbl>
    <w:p w14:paraId="4419B2AF" w14:textId="18C4811F" w:rsidR="009035AC" w:rsidRPr="00B379E8" w:rsidRDefault="009035AC" w:rsidP="004E65E5">
      <w:pPr>
        <w:rPr>
          <w:sz w:val="36"/>
          <w:szCs w:val="36"/>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66"/>
      </w:tblGrid>
      <w:tr w:rsidR="00B379E8" w:rsidRPr="00B379E8" w14:paraId="0CAAB106" w14:textId="77777777" w:rsidTr="00B379E8">
        <w:trPr>
          <w:tblCellSpacing w:w="15" w:type="dxa"/>
        </w:trPr>
        <w:tc>
          <w:tcPr>
            <w:tcW w:w="5000" w:type="pct"/>
            <w:shd w:val="clear" w:color="auto" w:fill="E61F4E"/>
            <w:vAlign w:val="center"/>
            <w:hideMark/>
          </w:tcPr>
          <w:p w14:paraId="1202B371" w14:textId="77777777" w:rsidR="00B379E8" w:rsidRPr="00B379E8" w:rsidRDefault="00B379E8" w:rsidP="00B379E8">
            <w:pPr>
              <w:spacing w:before="100" w:beforeAutospacing="1" w:after="100" w:afterAutospacing="1" w:line="240" w:lineRule="auto"/>
              <w:ind w:left="300" w:right="300"/>
              <w:rPr>
                <w:rFonts w:ascii="Times New Roman" w:eastAsia="Times New Roman" w:hAnsi="Times New Roman" w:cs="Times New Roman"/>
                <w:sz w:val="32"/>
                <w:szCs w:val="32"/>
                <w:lang w:eastAsia="es-AR"/>
              </w:rPr>
            </w:pPr>
            <w:r w:rsidRPr="00B379E8">
              <w:rPr>
                <w:rFonts w:ascii="Times New Roman" w:eastAsia="Times New Roman" w:hAnsi="Times New Roman" w:cs="Times New Roman"/>
                <w:b/>
                <w:bCs/>
                <w:color w:val="FFFFFF"/>
                <w:sz w:val="36"/>
                <w:szCs w:val="36"/>
                <w:lang w:eastAsia="es-AR"/>
              </w:rPr>
              <w:t>TreeMap</w:t>
            </w:r>
          </w:p>
        </w:tc>
      </w:tr>
      <w:tr w:rsidR="00B379E8" w:rsidRPr="00B379E8" w14:paraId="42085784" w14:textId="77777777" w:rsidTr="00B379E8">
        <w:trPr>
          <w:tblCellSpacing w:w="15" w:type="dxa"/>
        </w:trPr>
        <w:tc>
          <w:tcPr>
            <w:tcW w:w="5000" w:type="pct"/>
            <w:shd w:val="clear" w:color="auto" w:fill="FFFFFF"/>
            <w:vAlign w:val="center"/>
            <w:hideMark/>
          </w:tcPr>
          <w:p w14:paraId="0B55E4C9" w14:textId="77777777" w:rsidR="00B379E8" w:rsidRPr="00B379E8" w:rsidRDefault="00B379E8" w:rsidP="00B379E8">
            <w:pPr>
              <w:spacing w:after="0" w:line="240" w:lineRule="auto"/>
              <w:rPr>
                <w:rFonts w:ascii="Times New Roman" w:eastAsia="Times New Roman" w:hAnsi="Times New Roman" w:cs="Times New Roman"/>
                <w:sz w:val="32"/>
                <w:szCs w:val="32"/>
                <w:lang w:eastAsia="es-AR"/>
              </w:rPr>
            </w:pPr>
            <w:r w:rsidRPr="00B379E8">
              <w:rPr>
                <w:rFonts w:ascii="Open Sans" w:eastAsia="Times New Roman" w:hAnsi="Open Sans" w:cs="Open Sans"/>
                <w:color w:val="FFFFFF"/>
                <w:sz w:val="24"/>
                <w:szCs w:val="24"/>
                <w:lang w:eastAsia="es-AR"/>
              </w:rPr>
              <w:t>-</w:t>
            </w:r>
          </w:p>
          <w:p w14:paraId="635430B8" w14:textId="77777777" w:rsidR="00B379E8" w:rsidRPr="00B379E8" w:rsidRDefault="00B379E8" w:rsidP="00B379E8">
            <w:pPr>
              <w:spacing w:after="0" w:line="240" w:lineRule="auto"/>
              <w:rPr>
                <w:rFonts w:ascii="Open Sans" w:eastAsia="Times New Roman" w:hAnsi="Open Sans" w:cs="Open Sans"/>
                <w:color w:val="000000"/>
                <w:sz w:val="24"/>
                <w:szCs w:val="24"/>
                <w:lang w:eastAsia="es-AR"/>
              </w:rPr>
            </w:pPr>
            <w:r w:rsidRPr="00B379E8">
              <w:rPr>
                <w:rFonts w:ascii="Open Sans" w:eastAsia="Times New Roman" w:hAnsi="Open Sans" w:cs="Open Sans"/>
                <w:color w:val="000000"/>
                <w:sz w:val="24"/>
                <w:szCs w:val="24"/>
                <w:lang w:eastAsia="es-AR"/>
              </w:rPr>
              <w:t xml:space="preserve">Implementa la interface Map. Los elementos se almacenan ordenadamente según la clave. Es importante aclarar que se ordenan según la clave y no según el valor del objeto que almacenan. </w:t>
            </w:r>
            <w:r w:rsidRPr="009035AC">
              <w:rPr>
                <w:rFonts w:ascii="Open Sans" w:eastAsia="Times New Roman" w:hAnsi="Open Sans" w:cs="Open Sans"/>
                <w:color w:val="000000"/>
                <w:sz w:val="24"/>
                <w:szCs w:val="24"/>
                <w:lang w:eastAsia="es-AR"/>
              </w:rPr>
              <w:t xml:space="preserve">Sus métodos </w:t>
            </w:r>
            <w:r w:rsidRPr="00B379E8">
              <w:rPr>
                <w:rFonts w:ascii="Open Sans" w:eastAsia="Times New Roman" w:hAnsi="Open Sans" w:cs="Open Sans"/>
                <w:color w:val="000000"/>
                <w:sz w:val="24"/>
                <w:szCs w:val="24"/>
                <w:lang w:eastAsia="es-AR"/>
              </w:rPr>
              <w:t xml:space="preserve">son los mismos que </w:t>
            </w:r>
            <w:r w:rsidRPr="00B379E8">
              <w:rPr>
                <w:rFonts w:ascii="Open Sans" w:eastAsia="Times New Roman" w:hAnsi="Open Sans" w:cs="Open Sans"/>
                <w:b/>
                <w:bCs/>
                <w:color w:val="000000"/>
                <w:sz w:val="24"/>
                <w:szCs w:val="24"/>
                <w:lang w:eastAsia="es-AR"/>
              </w:rPr>
              <w:t>Hash Map</w:t>
            </w:r>
            <w:r w:rsidRPr="00B379E8">
              <w:rPr>
                <w:rFonts w:ascii="Open Sans" w:eastAsia="Times New Roman" w:hAnsi="Open Sans" w:cs="Open Sans"/>
                <w:color w:val="000000"/>
                <w:sz w:val="24"/>
                <w:szCs w:val="24"/>
                <w:lang w:eastAsia="es-AR"/>
              </w:rPr>
              <w:t>.</w:t>
            </w:r>
          </w:p>
          <w:p w14:paraId="7936AFEF" w14:textId="62795239" w:rsidR="00B379E8" w:rsidRPr="00B379E8" w:rsidRDefault="00B379E8" w:rsidP="00B379E8">
            <w:pPr>
              <w:spacing w:after="0" w:line="240" w:lineRule="auto"/>
              <w:rPr>
                <w:rFonts w:ascii="Times New Roman" w:eastAsia="Times New Roman" w:hAnsi="Times New Roman" w:cs="Times New Roman"/>
                <w:sz w:val="32"/>
                <w:szCs w:val="32"/>
                <w:lang w:eastAsia="es-AR"/>
              </w:rPr>
            </w:pPr>
          </w:p>
        </w:tc>
      </w:tr>
    </w:tbl>
    <w:p w14:paraId="459A47DF" w14:textId="77777777" w:rsidR="00B379E8" w:rsidRDefault="00B379E8" w:rsidP="004E65E5">
      <w:pPr>
        <w:pBdr>
          <w:bottom w:val="single" w:sz="6" w:space="1" w:color="auto"/>
        </w:pBdr>
        <w:rPr>
          <w:sz w:val="28"/>
          <w:szCs w:val="28"/>
        </w:rPr>
      </w:pPr>
    </w:p>
    <w:p w14:paraId="7675A18E" w14:textId="19C3C9E3" w:rsidR="00B379E8" w:rsidRDefault="00B379E8">
      <w:pPr>
        <w:rPr>
          <w:sz w:val="28"/>
          <w:szCs w:val="28"/>
        </w:rPr>
      </w:pPr>
      <w:r>
        <w:rPr>
          <w:sz w:val="28"/>
          <w:szCs w:val="28"/>
        </w:rPr>
        <w:br w:type="page"/>
      </w:r>
    </w:p>
    <w:p w14:paraId="078E7A8E" w14:textId="4B70DC94" w:rsidR="00B379E8" w:rsidRDefault="00B379E8" w:rsidP="00D5336E">
      <w:pPr>
        <w:jc w:val="center"/>
        <w:rPr>
          <w:sz w:val="28"/>
          <w:szCs w:val="28"/>
        </w:rPr>
      </w:pPr>
      <w:r>
        <w:rPr>
          <w:noProof/>
          <w:sz w:val="28"/>
          <w:szCs w:val="28"/>
        </w:rPr>
        <w:lastRenderedPageBreak/>
        <w:drawing>
          <wp:inline distT="0" distB="0" distL="0" distR="0" wp14:anchorId="49341905" wp14:editId="3CD0CB84">
            <wp:extent cx="6177516" cy="31628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7731" cy="3168071"/>
                    </a:xfrm>
                    <a:prstGeom prst="rect">
                      <a:avLst/>
                    </a:prstGeom>
                    <a:noFill/>
                    <a:ln>
                      <a:noFill/>
                    </a:ln>
                  </pic:spPr>
                </pic:pic>
              </a:graphicData>
            </a:graphic>
          </wp:inline>
        </w:drawing>
      </w:r>
    </w:p>
    <w:p w14:paraId="6864AD74" w14:textId="1720B773" w:rsidR="00B379E8" w:rsidRDefault="00B379E8" w:rsidP="00D5336E">
      <w:pPr>
        <w:jc w:val="center"/>
        <w:rPr>
          <w:sz w:val="28"/>
          <w:szCs w:val="28"/>
        </w:rPr>
      </w:pPr>
      <w:r>
        <w:rPr>
          <w:noProof/>
          <w:sz w:val="28"/>
          <w:szCs w:val="28"/>
        </w:rPr>
        <w:drawing>
          <wp:inline distT="0" distB="0" distL="0" distR="0" wp14:anchorId="046ECD73" wp14:editId="6EF2E57E">
            <wp:extent cx="6177280" cy="2490982"/>
            <wp:effectExtent l="0" t="0" r="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86981" cy="2494894"/>
                    </a:xfrm>
                    <a:prstGeom prst="rect">
                      <a:avLst/>
                    </a:prstGeom>
                    <a:noFill/>
                    <a:ln>
                      <a:noFill/>
                    </a:ln>
                  </pic:spPr>
                </pic:pic>
              </a:graphicData>
            </a:graphic>
          </wp:inline>
        </w:drawing>
      </w:r>
    </w:p>
    <w:p w14:paraId="5A6C4470" w14:textId="3E4F5BE4" w:rsidR="00D5336E" w:rsidRDefault="00D5336E" w:rsidP="00D5336E">
      <w:pPr>
        <w:jc w:val="center"/>
        <w:rPr>
          <w:sz w:val="28"/>
          <w:szCs w:val="28"/>
        </w:rPr>
      </w:pPr>
      <w:r>
        <w:rPr>
          <w:noProof/>
          <w:sz w:val="28"/>
          <w:szCs w:val="28"/>
        </w:rPr>
        <w:drawing>
          <wp:inline distT="0" distB="0" distL="0" distR="0" wp14:anchorId="6B920721" wp14:editId="1B2AC096">
            <wp:extent cx="6071191" cy="2617213"/>
            <wp:effectExtent l="0" t="0" r="635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82513" cy="2622094"/>
                    </a:xfrm>
                    <a:prstGeom prst="rect">
                      <a:avLst/>
                    </a:prstGeom>
                    <a:noFill/>
                    <a:ln>
                      <a:noFill/>
                    </a:ln>
                  </pic:spPr>
                </pic:pic>
              </a:graphicData>
            </a:graphic>
          </wp:inline>
        </w:drawing>
      </w:r>
    </w:p>
    <w:p w14:paraId="05850BE1" w14:textId="7BB1EFC6" w:rsidR="00D5336E" w:rsidRPr="00D5336E" w:rsidRDefault="00D5336E" w:rsidP="004E65E5">
      <w:pPr>
        <w:rPr>
          <w:b/>
          <w:bCs/>
          <w:color w:val="FF0000"/>
          <w:sz w:val="28"/>
          <w:szCs w:val="28"/>
        </w:rPr>
      </w:pPr>
      <w:r w:rsidRPr="00D5336E">
        <w:rPr>
          <w:b/>
          <w:bCs/>
          <w:color w:val="FF0000"/>
          <w:sz w:val="28"/>
          <w:szCs w:val="28"/>
        </w:rPr>
        <w:t>Para poder recorrer una colección con un ciclo for o while, podemos observar que necesitamos de los metodos size() y get().</w:t>
      </w:r>
    </w:p>
    <w:p w14:paraId="74486E45" w14:textId="421E4656" w:rsidR="00D5336E" w:rsidRDefault="00D5336E" w:rsidP="004E65E5">
      <w:pPr>
        <w:rPr>
          <w:b/>
          <w:bCs/>
          <w:sz w:val="28"/>
          <w:szCs w:val="28"/>
        </w:rPr>
      </w:pPr>
      <w:r w:rsidRPr="00D5336E">
        <w:rPr>
          <w:b/>
          <w:bCs/>
          <w:color w:val="FF0000"/>
          <w:sz w:val="28"/>
          <w:szCs w:val="28"/>
        </w:rPr>
        <w:t xml:space="preserve">No todas las colecciones poseen estos metodos con lo cual no podemos utilizar estas opciones con algunas colecciones. Solo con </w:t>
      </w:r>
      <w:r w:rsidRPr="00D5336E">
        <w:rPr>
          <w:b/>
          <w:bCs/>
          <w:sz w:val="36"/>
          <w:szCs w:val="36"/>
        </w:rPr>
        <w:t>ArrayList</w:t>
      </w:r>
      <w:r w:rsidRPr="00D5336E">
        <w:rPr>
          <w:b/>
          <w:bCs/>
          <w:color w:val="FF0000"/>
          <w:sz w:val="36"/>
          <w:szCs w:val="36"/>
        </w:rPr>
        <w:t xml:space="preserve"> </w:t>
      </w:r>
      <w:r w:rsidRPr="00D5336E">
        <w:rPr>
          <w:b/>
          <w:bCs/>
          <w:color w:val="FF0000"/>
          <w:sz w:val="28"/>
          <w:szCs w:val="28"/>
        </w:rPr>
        <w:t xml:space="preserve">y </w:t>
      </w:r>
      <w:r w:rsidRPr="00D5336E">
        <w:rPr>
          <w:b/>
          <w:bCs/>
          <w:sz w:val="36"/>
          <w:szCs w:val="36"/>
        </w:rPr>
        <w:t>LinkedList</w:t>
      </w:r>
      <w:r w:rsidRPr="00D5336E">
        <w:rPr>
          <w:b/>
          <w:bCs/>
          <w:sz w:val="28"/>
          <w:szCs w:val="28"/>
        </w:rPr>
        <w:t>.</w:t>
      </w:r>
    </w:p>
    <w:p w14:paraId="5B9ECF78" w14:textId="27D1633D" w:rsidR="0007259B" w:rsidRDefault="0007259B" w:rsidP="0007259B">
      <w:pPr>
        <w:rPr>
          <w:sz w:val="28"/>
          <w:szCs w:val="28"/>
        </w:rPr>
      </w:pPr>
      <w:r>
        <w:rPr>
          <w:b/>
          <w:bCs/>
          <w:noProof/>
          <w:sz w:val="48"/>
          <w:szCs w:val="48"/>
        </w:rPr>
        <w:lastRenderedPageBreak/>
        <w:drawing>
          <wp:anchor distT="0" distB="0" distL="114300" distR="114300" simplePos="0" relativeHeight="251705344" behindDoc="1" locked="0" layoutInCell="1" allowOverlap="1" wp14:anchorId="0D807ADB" wp14:editId="0BED4E92">
            <wp:simplePos x="0" y="0"/>
            <wp:positionH relativeFrom="column">
              <wp:posOffset>0</wp:posOffset>
            </wp:positionH>
            <wp:positionV relativeFrom="paragraph">
              <wp:posOffset>0</wp:posOffset>
            </wp:positionV>
            <wp:extent cx="1403350" cy="403860"/>
            <wp:effectExtent l="0" t="0" r="6350" b="0"/>
            <wp:wrapTight wrapText="bothSides">
              <wp:wrapPolygon edited="0">
                <wp:start x="0" y="0"/>
                <wp:lineTo x="0" y="20377"/>
                <wp:lineTo x="21405" y="20377"/>
                <wp:lineTo x="21405"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03350" cy="403860"/>
                    </a:xfrm>
                    <a:prstGeom prst="rect">
                      <a:avLst/>
                    </a:prstGeom>
                    <a:noFill/>
                    <a:ln>
                      <a:noFill/>
                    </a:ln>
                  </pic:spPr>
                </pic:pic>
              </a:graphicData>
            </a:graphic>
          </wp:anchor>
        </w:drawing>
      </w:r>
      <w:r w:rsidR="00D5336E">
        <w:rPr>
          <w:sz w:val="28"/>
          <w:szCs w:val="28"/>
        </w:rPr>
        <w:t xml:space="preserve">En java las colecciones implementan la interface Iterable, lo que obliga a implementar el metodo </w:t>
      </w:r>
      <w:r w:rsidR="00D5336E" w:rsidRPr="00D5336E">
        <w:rPr>
          <w:b/>
          <w:bCs/>
          <w:sz w:val="28"/>
          <w:szCs w:val="28"/>
        </w:rPr>
        <w:t>iterator()</w:t>
      </w:r>
      <w:r w:rsidR="00D5336E">
        <w:rPr>
          <w:b/>
          <w:bCs/>
          <w:sz w:val="28"/>
          <w:szCs w:val="28"/>
        </w:rPr>
        <w:t>.</w:t>
      </w:r>
    </w:p>
    <w:p w14:paraId="2C77BDA6" w14:textId="26D8F54D" w:rsidR="00D5336E" w:rsidRDefault="00D5336E" w:rsidP="00D5336E">
      <w:pPr>
        <w:jc w:val="center"/>
        <w:rPr>
          <w:sz w:val="28"/>
          <w:szCs w:val="28"/>
        </w:rPr>
      </w:pPr>
      <w:r>
        <w:rPr>
          <w:noProof/>
          <w:sz w:val="28"/>
          <w:szCs w:val="28"/>
        </w:rPr>
        <w:drawing>
          <wp:inline distT="0" distB="0" distL="0" distR="0" wp14:anchorId="0E3C4316" wp14:editId="08CE6101">
            <wp:extent cx="4890977" cy="2333987"/>
            <wp:effectExtent l="0" t="0" r="508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96757" cy="2336745"/>
                    </a:xfrm>
                    <a:prstGeom prst="rect">
                      <a:avLst/>
                    </a:prstGeom>
                    <a:noFill/>
                    <a:ln>
                      <a:noFill/>
                    </a:ln>
                  </pic:spPr>
                </pic:pic>
              </a:graphicData>
            </a:graphic>
          </wp:inline>
        </w:drawing>
      </w:r>
    </w:p>
    <w:p w14:paraId="6C475227" w14:textId="77777777" w:rsidR="0007259B" w:rsidRDefault="0007259B" w:rsidP="00D5336E">
      <w:pPr>
        <w:jc w:val="center"/>
        <w:rPr>
          <w:sz w:val="28"/>
          <w:szCs w:val="28"/>
        </w:rPr>
      </w:pPr>
    </w:p>
    <w:p w14:paraId="3EC4F207" w14:textId="4AD67625" w:rsidR="0007259B" w:rsidRDefault="0007259B" w:rsidP="00D5336E">
      <w:pPr>
        <w:jc w:val="center"/>
        <w:rPr>
          <w:sz w:val="28"/>
          <w:szCs w:val="28"/>
        </w:rPr>
      </w:pPr>
      <w:r>
        <w:rPr>
          <w:noProof/>
          <w:sz w:val="28"/>
          <w:szCs w:val="28"/>
        </w:rPr>
        <w:drawing>
          <wp:inline distT="0" distB="0" distL="0" distR="0" wp14:anchorId="27748E30" wp14:editId="70EE47CE">
            <wp:extent cx="6324998" cy="2945219"/>
            <wp:effectExtent l="0" t="0" r="0"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67874" cy="2965184"/>
                    </a:xfrm>
                    <a:prstGeom prst="rect">
                      <a:avLst/>
                    </a:prstGeom>
                    <a:noFill/>
                    <a:ln>
                      <a:noFill/>
                    </a:ln>
                  </pic:spPr>
                </pic:pic>
              </a:graphicData>
            </a:graphic>
          </wp:inline>
        </w:drawing>
      </w:r>
    </w:p>
    <w:p w14:paraId="207F4395" w14:textId="1037FC14" w:rsidR="0007259B" w:rsidRDefault="0007259B" w:rsidP="00D5336E">
      <w:pPr>
        <w:jc w:val="center"/>
        <w:rPr>
          <w:sz w:val="28"/>
          <w:szCs w:val="28"/>
        </w:rPr>
      </w:pPr>
      <w:r>
        <w:rPr>
          <w:noProof/>
          <w:sz w:val="28"/>
          <w:szCs w:val="28"/>
        </w:rPr>
        <w:drawing>
          <wp:inline distT="0" distB="0" distL="0" distR="0" wp14:anchorId="22629E02" wp14:editId="43BA93CC">
            <wp:extent cx="6198781" cy="3163659"/>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08910" cy="3168828"/>
                    </a:xfrm>
                    <a:prstGeom prst="rect">
                      <a:avLst/>
                    </a:prstGeom>
                    <a:noFill/>
                    <a:ln>
                      <a:noFill/>
                    </a:ln>
                  </pic:spPr>
                </pic:pic>
              </a:graphicData>
            </a:graphic>
          </wp:inline>
        </w:drawing>
      </w:r>
    </w:p>
    <w:p w14:paraId="4ECE44A9" w14:textId="6D1767B7" w:rsidR="00AE3C5E" w:rsidRDefault="00AE3C5E" w:rsidP="00D5336E">
      <w:pPr>
        <w:jc w:val="center"/>
        <w:rPr>
          <w:sz w:val="28"/>
          <w:szCs w:val="28"/>
        </w:rPr>
      </w:pPr>
      <w:r>
        <w:rPr>
          <w:noProof/>
          <w:sz w:val="28"/>
          <w:szCs w:val="28"/>
        </w:rPr>
        <w:lastRenderedPageBreak/>
        <w:drawing>
          <wp:inline distT="0" distB="0" distL="0" distR="0" wp14:anchorId="04566FF8" wp14:editId="5EE5B48E">
            <wp:extent cx="6645275" cy="1084580"/>
            <wp:effectExtent l="0" t="0" r="3175" b="1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45275" cy="1084580"/>
                    </a:xfrm>
                    <a:prstGeom prst="rect">
                      <a:avLst/>
                    </a:prstGeom>
                    <a:noFill/>
                    <a:ln>
                      <a:noFill/>
                    </a:ln>
                  </pic:spPr>
                </pic:pic>
              </a:graphicData>
            </a:graphic>
          </wp:inline>
        </w:drawing>
      </w:r>
    </w:p>
    <w:p w14:paraId="5086AFF7" w14:textId="1E9BADCD" w:rsidR="00AE3C5E" w:rsidRDefault="00AE3C5E" w:rsidP="00AE3C5E">
      <w:pPr>
        <w:jc w:val="both"/>
        <w:rPr>
          <w:sz w:val="28"/>
          <w:szCs w:val="28"/>
        </w:rPr>
      </w:pPr>
    </w:p>
    <w:p w14:paraId="2041FD35" w14:textId="043B33AE" w:rsidR="00AE3C5E" w:rsidRDefault="00AE3C5E" w:rsidP="00AE3C5E">
      <w:pPr>
        <w:jc w:val="both"/>
        <w:rPr>
          <w:sz w:val="28"/>
          <w:szCs w:val="28"/>
        </w:rPr>
      </w:pPr>
    </w:p>
    <w:p w14:paraId="35F2BA76" w14:textId="76558B7E" w:rsidR="00AE3C5E" w:rsidRDefault="00AE3C5E" w:rsidP="00AE3C5E">
      <w:pPr>
        <w:jc w:val="both"/>
        <w:rPr>
          <w:sz w:val="28"/>
          <w:szCs w:val="28"/>
        </w:rPr>
      </w:pPr>
      <w:r>
        <w:rPr>
          <w:sz w:val="28"/>
          <w:szCs w:val="28"/>
        </w:rPr>
        <w:t>Las colecciones en java estan implementadas a traves de esta familia de clases e interfaces. Conocerlas nos permitira crear las colecciones de la manera mas generica posible.</w:t>
      </w:r>
    </w:p>
    <w:p w14:paraId="6886ECD2" w14:textId="77777777" w:rsidR="00AE3C5E" w:rsidRDefault="00AE3C5E" w:rsidP="00AE3C5E">
      <w:pPr>
        <w:jc w:val="both"/>
        <w:rPr>
          <w:sz w:val="28"/>
          <w:szCs w:val="28"/>
        </w:rPr>
      </w:pPr>
    </w:p>
    <w:p w14:paraId="14B4C021" w14:textId="75BCD6BC" w:rsidR="00AE3C5E" w:rsidRDefault="00AE3C5E" w:rsidP="00AE3C5E">
      <w:pPr>
        <w:jc w:val="both"/>
        <w:rPr>
          <w:sz w:val="28"/>
          <w:szCs w:val="28"/>
        </w:rPr>
      </w:pPr>
      <w:r>
        <w:rPr>
          <w:noProof/>
          <w:sz w:val="28"/>
          <w:szCs w:val="28"/>
        </w:rPr>
        <w:drawing>
          <wp:inline distT="0" distB="0" distL="0" distR="0" wp14:anchorId="3872F53B" wp14:editId="79A3D711">
            <wp:extent cx="6634480" cy="18288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34480" cy="1828800"/>
                    </a:xfrm>
                    <a:prstGeom prst="rect">
                      <a:avLst/>
                    </a:prstGeom>
                    <a:noFill/>
                    <a:ln>
                      <a:noFill/>
                    </a:ln>
                  </pic:spPr>
                </pic:pic>
              </a:graphicData>
            </a:graphic>
          </wp:inline>
        </w:drawing>
      </w:r>
    </w:p>
    <w:p w14:paraId="463A74E8" w14:textId="4BA3B263" w:rsidR="00AE3C5E" w:rsidRDefault="00AE3C5E" w:rsidP="00AE3C5E">
      <w:pPr>
        <w:rPr>
          <w:sz w:val="28"/>
          <w:szCs w:val="28"/>
        </w:rPr>
      </w:pPr>
    </w:p>
    <w:p w14:paraId="52EFBDBA" w14:textId="77777777" w:rsidR="00AE3C5E" w:rsidRDefault="00AE3C5E" w:rsidP="00AE3C5E">
      <w:pPr>
        <w:rPr>
          <w:sz w:val="28"/>
          <w:szCs w:val="28"/>
        </w:rPr>
      </w:pPr>
    </w:p>
    <w:p w14:paraId="61FF4C17" w14:textId="5BAEC420" w:rsidR="00AE3C5E" w:rsidRDefault="00AE3C5E" w:rsidP="00AE3C5E">
      <w:pPr>
        <w:rPr>
          <w:sz w:val="28"/>
          <w:szCs w:val="28"/>
        </w:rPr>
      </w:pPr>
      <w:r>
        <w:rPr>
          <w:sz w:val="28"/>
          <w:szCs w:val="28"/>
        </w:rPr>
        <w:t>Al momento de crear una colección o cualquier tipo de objeto, es una buena practica que el tipo de la referencia sea lo mas generico posible.</w:t>
      </w:r>
    </w:p>
    <w:p w14:paraId="3A980DC8" w14:textId="77777777" w:rsidR="00AE3C5E" w:rsidRDefault="00AE3C5E" w:rsidP="00AE3C5E">
      <w:pPr>
        <w:jc w:val="center"/>
        <w:rPr>
          <w:sz w:val="28"/>
          <w:szCs w:val="28"/>
        </w:rPr>
      </w:pPr>
    </w:p>
    <w:p w14:paraId="26137715" w14:textId="1EBC5866" w:rsidR="00AE3C5E" w:rsidRDefault="00AE3C5E" w:rsidP="00AE3C5E">
      <w:pPr>
        <w:jc w:val="center"/>
        <w:rPr>
          <w:sz w:val="28"/>
          <w:szCs w:val="28"/>
        </w:rPr>
      </w:pPr>
      <w:r>
        <w:rPr>
          <w:noProof/>
          <w:sz w:val="28"/>
          <w:szCs w:val="28"/>
        </w:rPr>
        <w:drawing>
          <wp:inline distT="0" distB="0" distL="0" distR="0" wp14:anchorId="2506FD17" wp14:editId="6F0A2F66">
            <wp:extent cx="5422900" cy="1605280"/>
            <wp:effectExtent l="0" t="0" r="635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22900" cy="1605280"/>
                    </a:xfrm>
                    <a:prstGeom prst="rect">
                      <a:avLst/>
                    </a:prstGeom>
                    <a:noFill/>
                    <a:ln>
                      <a:noFill/>
                    </a:ln>
                  </pic:spPr>
                </pic:pic>
              </a:graphicData>
            </a:graphic>
          </wp:inline>
        </w:drawing>
      </w:r>
    </w:p>
    <w:p w14:paraId="2D3E1C23" w14:textId="77777777" w:rsidR="00AE3C5E" w:rsidRDefault="00AE3C5E" w:rsidP="00AE3C5E">
      <w:pPr>
        <w:rPr>
          <w:sz w:val="28"/>
          <w:szCs w:val="28"/>
        </w:rPr>
      </w:pPr>
    </w:p>
    <w:p w14:paraId="2C249DD6" w14:textId="77777777" w:rsidR="00AE3C5E" w:rsidRDefault="00AE3C5E" w:rsidP="00AE3C5E">
      <w:pPr>
        <w:jc w:val="both"/>
        <w:rPr>
          <w:sz w:val="28"/>
          <w:szCs w:val="28"/>
        </w:rPr>
      </w:pPr>
    </w:p>
    <w:p w14:paraId="75FC6C75" w14:textId="6E3A5D1F" w:rsidR="00AE3C5E" w:rsidRDefault="00AE3C5E" w:rsidP="00AE3C5E">
      <w:pPr>
        <w:jc w:val="both"/>
        <w:rPr>
          <w:sz w:val="28"/>
          <w:szCs w:val="28"/>
        </w:rPr>
      </w:pPr>
    </w:p>
    <w:p w14:paraId="50134FF8" w14:textId="543AB782" w:rsidR="007E1C5E" w:rsidRDefault="007E1C5E" w:rsidP="00AE3C5E">
      <w:pPr>
        <w:jc w:val="both"/>
        <w:rPr>
          <w:sz w:val="28"/>
          <w:szCs w:val="28"/>
        </w:rPr>
      </w:pPr>
    </w:p>
    <w:p w14:paraId="6B9ECD37" w14:textId="4633B2C3" w:rsidR="006B4F7A" w:rsidRDefault="006B4F7A" w:rsidP="00AE3C5E">
      <w:pPr>
        <w:jc w:val="both"/>
        <w:rPr>
          <w:sz w:val="28"/>
          <w:szCs w:val="28"/>
        </w:rPr>
      </w:pPr>
    </w:p>
    <w:p w14:paraId="09730B8F" w14:textId="34A5A7D6" w:rsidR="006B4F7A" w:rsidRDefault="006B4F7A" w:rsidP="006B4F7A">
      <w:pPr>
        <w:jc w:val="center"/>
        <w:rPr>
          <w:sz w:val="28"/>
          <w:szCs w:val="28"/>
        </w:rPr>
      </w:pPr>
      <w:r>
        <w:rPr>
          <w:noProof/>
          <w:sz w:val="28"/>
          <w:szCs w:val="28"/>
        </w:rPr>
        <w:lastRenderedPageBreak/>
        <w:drawing>
          <wp:inline distT="0" distB="0" distL="0" distR="0" wp14:anchorId="6398DACC" wp14:editId="17742A10">
            <wp:extent cx="6645275" cy="2976880"/>
            <wp:effectExtent l="0" t="0" r="317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45275" cy="2976880"/>
                    </a:xfrm>
                    <a:prstGeom prst="rect">
                      <a:avLst/>
                    </a:prstGeom>
                    <a:noFill/>
                    <a:ln>
                      <a:noFill/>
                    </a:ln>
                  </pic:spPr>
                </pic:pic>
              </a:graphicData>
            </a:graphic>
          </wp:inline>
        </w:drawing>
      </w:r>
    </w:p>
    <w:p w14:paraId="52247DA1" w14:textId="3AC115C8" w:rsidR="006B4F7A" w:rsidRDefault="006B4F7A" w:rsidP="006B4F7A">
      <w:pPr>
        <w:jc w:val="center"/>
        <w:rPr>
          <w:sz w:val="28"/>
          <w:szCs w:val="28"/>
        </w:rPr>
      </w:pPr>
      <w:r>
        <w:rPr>
          <w:noProof/>
          <w:sz w:val="28"/>
          <w:szCs w:val="28"/>
        </w:rPr>
        <w:drawing>
          <wp:inline distT="0" distB="0" distL="0" distR="0" wp14:anchorId="6584933C" wp14:editId="2B766E65">
            <wp:extent cx="6645275" cy="3019425"/>
            <wp:effectExtent l="0" t="0" r="317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45275" cy="3019425"/>
                    </a:xfrm>
                    <a:prstGeom prst="rect">
                      <a:avLst/>
                    </a:prstGeom>
                    <a:noFill/>
                    <a:ln>
                      <a:noFill/>
                    </a:ln>
                  </pic:spPr>
                </pic:pic>
              </a:graphicData>
            </a:graphic>
          </wp:inline>
        </w:drawing>
      </w:r>
    </w:p>
    <w:p w14:paraId="1C6D609E" w14:textId="3263297B" w:rsidR="006B4F7A" w:rsidRDefault="006B4F7A" w:rsidP="006B4F7A">
      <w:pPr>
        <w:jc w:val="center"/>
        <w:rPr>
          <w:sz w:val="28"/>
          <w:szCs w:val="28"/>
        </w:rPr>
      </w:pPr>
      <w:r>
        <w:rPr>
          <w:noProof/>
          <w:sz w:val="28"/>
          <w:szCs w:val="28"/>
        </w:rPr>
        <w:drawing>
          <wp:inline distT="0" distB="0" distL="0" distR="0" wp14:anchorId="28A65EF2" wp14:editId="5D7025B3">
            <wp:extent cx="6645275" cy="3094355"/>
            <wp:effectExtent l="0" t="0" r="317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45275" cy="3094355"/>
                    </a:xfrm>
                    <a:prstGeom prst="rect">
                      <a:avLst/>
                    </a:prstGeom>
                    <a:noFill/>
                    <a:ln>
                      <a:noFill/>
                    </a:ln>
                  </pic:spPr>
                </pic:pic>
              </a:graphicData>
            </a:graphic>
          </wp:inline>
        </w:drawing>
      </w:r>
    </w:p>
    <w:p w14:paraId="562E95EE" w14:textId="77777777" w:rsidR="006B4F7A" w:rsidRDefault="006B4F7A" w:rsidP="007E1C5E">
      <w:pPr>
        <w:jc w:val="center"/>
        <w:rPr>
          <w:sz w:val="28"/>
          <w:szCs w:val="28"/>
        </w:rPr>
      </w:pPr>
    </w:p>
    <w:p w14:paraId="4C442860" w14:textId="558B259B" w:rsidR="00AE3C5E" w:rsidRDefault="007E1C5E" w:rsidP="007E1C5E">
      <w:pPr>
        <w:jc w:val="center"/>
        <w:rPr>
          <w:sz w:val="28"/>
          <w:szCs w:val="28"/>
        </w:rPr>
      </w:pPr>
      <w:r>
        <w:rPr>
          <w:noProof/>
          <w:sz w:val="28"/>
          <w:szCs w:val="28"/>
        </w:rPr>
        <w:lastRenderedPageBreak/>
        <w:drawing>
          <wp:inline distT="0" distB="0" distL="0" distR="0" wp14:anchorId="2FCDF969" wp14:editId="454DAE81">
            <wp:extent cx="6645275" cy="1073785"/>
            <wp:effectExtent l="0" t="0" r="317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45275" cy="1073785"/>
                    </a:xfrm>
                    <a:prstGeom prst="rect">
                      <a:avLst/>
                    </a:prstGeom>
                    <a:noFill/>
                    <a:ln>
                      <a:noFill/>
                    </a:ln>
                  </pic:spPr>
                </pic:pic>
              </a:graphicData>
            </a:graphic>
          </wp:inline>
        </w:drawing>
      </w:r>
    </w:p>
    <w:p w14:paraId="2CE4B747" w14:textId="77777777" w:rsidR="007E1C5E" w:rsidRDefault="007E1C5E" w:rsidP="007E1C5E">
      <w:pPr>
        <w:jc w:val="center"/>
        <w:rPr>
          <w:sz w:val="28"/>
          <w:szCs w:val="28"/>
        </w:rPr>
      </w:pPr>
    </w:p>
    <w:p w14:paraId="1CB15332" w14:textId="77777777" w:rsidR="007E1C5E" w:rsidRDefault="007E1C5E" w:rsidP="007E1C5E">
      <w:pPr>
        <w:jc w:val="center"/>
        <w:rPr>
          <w:sz w:val="28"/>
          <w:szCs w:val="28"/>
        </w:rPr>
      </w:pPr>
    </w:p>
    <w:p w14:paraId="29A6C5A3" w14:textId="1E64D0F7" w:rsidR="007E1C5E" w:rsidRDefault="007E1C5E" w:rsidP="007E1C5E">
      <w:pPr>
        <w:jc w:val="center"/>
        <w:rPr>
          <w:sz w:val="28"/>
          <w:szCs w:val="28"/>
        </w:rPr>
      </w:pPr>
      <w:r>
        <w:rPr>
          <w:noProof/>
          <w:sz w:val="28"/>
          <w:szCs w:val="28"/>
        </w:rPr>
        <w:drawing>
          <wp:inline distT="0" distB="0" distL="0" distR="0" wp14:anchorId="1B0052B3" wp14:editId="2E19CF8D">
            <wp:extent cx="6575237" cy="3019646"/>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93150" cy="3027873"/>
                    </a:xfrm>
                    <a:prstGeom prst="rect">
                      <a:avLst/>
                    </a:prstGeom>
                    <a:noFill/>
                    <a:ln>
                      <a:noFill/>
                    </a:ln>
                  </pic:spPr>
                </pic:pic>
              </a:graphicData>
            </a:graphic>
          </wp:inline>
        </w:drawing>
      </w:r>
    </w:p>
    <w:p w14:paraId="0EEDBE70" w14:textId="77777777" w:rsidR="007E1C5E" w:rsidRDefault="007E1C5E" w:rsidP="007E1C5E">
      <w:pPr>
        <w:jc w:val="center"/>
        <w:rPr>
          <w:sz w:val="28"/>
          <w:szCs w:val="28"/>
        </w:rPr>
      </w:pPr>
    </w:p>
    <w:p w14:paraId="55D66EC8" w14:textId="77777777" w:rsidR="007E1C5E" w:rsidRDefault="007E1C5E" w:rsidP="007E1C5E">
      <w:pPr>
        <w:jc w:val="center"/>
        <w:rPr>
          <w:sz w:val="28"/>
          <w:szCs w:val="28"/>
        </w:rPr>
      </w:pPr>
    </w:p>
    <w:p w14:paraId="5BE220EB" w14:textId="51AF86E2" w:rsidR="007E1C5E" w:rsidRDefault="007E1C5E" w:rsidP="007E1C5E">
      <w:pPr>
        <w:jc w:val="center"/>
        <w:rPr>
          <w:sz w:val="28"/>
          <w:szCs w:val="28"/>
        </w:rPr>
      </w:pPr>
      <w:r>
        <w:rPr>
          <w:noProof/>
          <w:sz w:val="28"/>
          <w:szCs w:val="28"/>
        </w:rPr>
        <w:drawing>
          <wp:inline distT="0" distB="0" distL="0" distR="0" wp14:anchorId="761C4010" wp14:editId="5F6A7A4F">
            <wp:extent cx="6611059" cy="3030279"/>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42175" cy="3044541"/>
                    </a:xfrm>
                    <a:prstGeom prst="rect">
                      <a:avLst/>
                    </a:prstGeom>
                    <a:noFill/>
                    <a:ln>
                      <a:noFill/>
                    </a:ln>
                  </pic:spPr>
                </pic:pic>
              </a:graphicData>
            </a:graphic>
          </wp:inline>
        </w:drawing>
      </w:r>
    </w:p>
    <w:p w14:paraId="520DEBC6" w14:textId="00972C57" w:rsidR="007E1C5E" w:rsidRDefault="007E1C5E" w:rsidP="007E1C5E">
      <w:pPr>
        <w:jc w:val="center"/>
        <w:rPr>
          <w:sz w:val="28"/>
          <w:szCs w:val="28"/>
        </w:rPr>
      </w:pPr>
      <w:r>
        <w:rPr>
          <w:noProof/>
          <w:sz w:val="28"/>
          <w:szCs w:val="28"/>
        </w:rPr>
        <w:lastRenderedPageBreak/>
        <w:drawing>
          <wp:inline distT="0" distB="0" distL="0" distR="0" wp14:anchorId="46681C03" wp14:editId="167AD056">
            <wp:extent cx="5858540" cy="2741424"/>
            <wp:effectExtent l="0" t="0" r="8890" b="190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66428" cy="2745115"/>
                    </a:xfrm>
                    <a:prstGeom prst="rect">
                      <a:avLst/>
                    </a:prstGeom>
                    <a:noFill/>
                    <a:ln>
                      <a:noFill/>
                    </a:ln>
                  </pic:spPr>
                </pic:pic>
              </a:graphicData>
            </a:graphic>
          </wp:inline>
        </w:drawing>
      </w:r>
    </w:p>
    <w:p w14:paraId="3CFD3B11" w14:textId="77777777" w:rsidR="007E1C5E" w:rsidRDefault="007E1C5E" w:rsidP="007E1C5E">
      <w:pPr>
        <w:jc w:val="right"/>
        <w:rPr>
          <w:sz w:val="28"/>
          <w:szCs w:val="28"/>
        </w:rPr>
      </w:pPr>
    </w:p>
    <w:p w14:paraId="124084C1" w14:textId="77777777" w:rsidR="007E1C5E" w:rsidRDefault="007E1C5E" w:rsidP="007E1C5E">
      <w:pPr>
        <w:jc w:val="right"/>
        <w:rPr>
          <w:sz w:val="28"/>
          <w:szCs w:val="28"/>
        </w:rPr>
      </w:pPr>
    </w:p>
    <w:p w14:paraId="428CC8D1" w14:textId="59CFC189" w:rsidR="007E1C5E" w:rsidRDefault="007E1C5E" w:rsidP="007E1C5E">
      <w:pPr>
        <w:jc w:val="center"/>
        <w:rPr>
          <w:sz w:val="28"/>
          <w:szCs w:val="28"/>
        </w:rPr>
      </w:pPr>
      <w:r>
        <w:rPr>
          <w:noProof/>
          <w:sz w:val="28"/>
          <w:szCs w:val="28"/>
        </w:rPr>
        <w:drawing>
          <wp:inline distT="0" distB="0" distL="0" distR="0" wp14:anchorId="7F5EFDDD" wp14:editId="2BC489A7">
            <wp:extent cx="6411433" cy="2790031"/>
            <wp:effectExtent l="0" t="0" r="889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42934" cy="2803739"/>
                    </a:xfrm>
                    <a:prstGeom prst="rect">
                      <a:avLst/>
                    </a:prstGeom>
                    <a:noFill/>
                    <a:ln>
                      <a:noFill/>
                    </a:ln>
                  </pic:spPr>
                </pic:pic>
              </a:graphicData>
            </a:graphic>
          </wp:inline>
        </w:drawing>
      </w:r>
    </w:p>
    <w:p w14:paraId="1CE30C65" w14:textId="77777777" w:rsidR="007E1C5E" w:rsidRDefault="007E1C5E" w:rsidP="007E1C5E">
      <w:pPr>
        <w:jc w:val="center"/>
        <w:rPr>
          <w:sz w:val="28"/>
          <w:szCs w:val="28"/>
        </w:rPr>
      </w:pPr>
    </w:p>
    <w:p w14:paraId="69E908FF" w14:textId="4D5F4546" w:rsidR="007E1C5E" w:rsidRDefault="007E1C5E" w:rsidP="007E1C5E">
      <w:pPr>
        <w:jc w:val="center"/>
        <w:rPr>
          <w:sz w:val="28"/>
          <w:szCs w:val="28"/>
        </w:rPr>
      </w:pPr>
      <w:r>
        <w:rPr>
          <w:noProof/>
          <w:sz w:val="28"/>
          <w:szCs w:val="28"/>
        </w:rPr>
        <w:drawing>
          <wp:inline distT="0" distB="0" distL="0" distR="0" wp14:anchorId="08AFC422" wp14:editId="72B7A59E">
            <wp:extent cx="6209414" cy="2821382"/>
            <wp:effectExtent l="0" t="0" r="127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37052" cy="2833940"/>
                    </a:xfrm>
                    <a:prstGeom prst="rect">
                      <a:avLst/>
                    </a:prstGeom>
                    <a:noFill/>
                    <a:ln>
                      <a:noFill/>
                    </a:ln>
                  </pic:spPr>
                </pic:pic>
              </a:graphicData>
            </a:graphic>
          </wp:inline>
        </w:drawing>
      </w:r>
    </w:p>
    <w:p w14:paraId="78F40C71" w14:textId="458E4B2E" w:rsidR="007E1C5E" w:rsidRDefault="007E1C5E" w:rsidP="007E1C5E">
      <w:pPr>
        <w:jc w:val="center"/>
        <w:rPr>
          <w:sz w:val="28"/>
          <w:szCs w:val="28"/>
        </w:rPr>
      </w:pPr>
    </w:p>
    <w:p w14:paraId="4070B399" w14:textId="675D13BE" w:rsidR="007E1C5E" w:rsidRDefault="007E1C5E" w:rsidP="007E1C5E">
      <w:pPr>
        <w:rPr>
          <w:sz w:val="28"/>
          <w:szCs w:val="28"/>
        </w:rPr>
      </w:pPr>
      <w:r>
        <w:rPr>
          <w:noProof/>
          <w:sz w:val="28"/>
          <w:szCs w:val="28"/>
        </w:rPr>
        <w:drawing>
          <wp:inline distT="0" distB="0" distL="0" distR="0" wp14:anchorId="1113AD51" wp14:editId="2A22515D">
            <wp:extent cx="6517640" cy="110553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17640" cy="1105535"/>
                    </a:xfrm>
                    <a:prstGeom prst="rect">
                      <a:avLst/>
                    </a:prstGeom>
                    <a:noFill/>
                    <a:ln>
                      <a:noFill/>
                    </a:ln>
                  </pic:spPr>
                </pic:pic>
              </a:graphicData>
            </a:graphic>
          </wp:inline>
        </w:drawing>
      </w:r>
    </w:p>
    <w:p w14:paraId="4CC15539" w14:textId="03F1E4A3" w:rsidR="007E1C5E" w:rsidRDefault="007E1C5E" w:rsidP="007E1C5E">
      <w:pPr>
        <w:jc w:val="center"/>
        <w:rPr>
          <w:sz w:val="28"/>
          <w:szCs w:val="28"/>
        </w:rPr>
      </w:pPr>
      <w:r>
        <w:rPr>
          <w:noProof/>
          <w:sz w:val="28"/>
          <w:szCs w:val="28"/>
        </w:rPr>
        <w:drawing>
          <wp:inline distT="0" distB="0" distL="0" distR="0" wp14:anchorId="313C5C8D" wp14:editId="16B22A16">
            <wp:extent cx="6634480" cy="261556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34480" cy="2615565"/>
                    </a:xfrm>
                    <a:prstGeom prst="rect">
                      <a:avLst/>
                    </a:prstGeom>
                    <a:noFill/>
                    <a:ln>
                      <a:noFill/>
                    </a:ln>
                  </pic:spPr>
                </pic:pic>
              </a:graphicData>
            </a:graphic>
          </wp:inline>
        </w:drawing>
      </w:r>
    </w:p>
    <w:p w14:paraId="71DCEA46" w14:textId="78CB3C1B" w:rsidR="007E1C5E" w:rsidRDefault="007E1C5E" w:rsidP="007E1C5E">
      <w:pPr>
        <w:jc w:val="center"/>
        <w:rPr>
          <w:sz w:val="28"/>
          <w:szCs w:val="28"/>
        </w:rPr>
      </w:pPr>
      <w:r>
        <w:rPr>
          <w:noProof/>
          <w:sz w:val="28"/>
          <w:szCs w:val="28"/>
        </w:rPr>
        <w:drawing>
          <wp:inline distT="0" distB="0" distL="0" distR="0" wp14:anchorId="649B30A5" wp14:editId="305332D8">
            <wp:extent cx="6634480" cy="2626360"/>
            <wp:effectExtent l="0" t="0" r="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34480" cy="2626360"/>
                    </a:xfrm>
                    <a:prstGeom prst="rect">
                      <a:avLst/>
                    </a:prstGeom>
                    <a:noFill/>
                    <a:ln>
                      <a:noFill/>
                    </a:ln>
                  </pic:spPr>
                </pic:pic>
              </a:graphicData>
            </a:graphic>
          </wp:inline>
        </w:drawing>
      </w:r>
      <w:r>
        <w:rPr>
          <w:noProof/>
          <w:sz w:val="28"/>
          <w:szCs w:val="28"/>
        </w:rPr>
        <w:drawing>
          <wp:inline distT="0" distB="0" distL="0" distR="0" wp14:anchorId="57673A1A" wp14:editId="0032823E">
            <wp:extent cx="6634480" cy="26898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34480" cy="2689860"/>
                    </a:xfrm>
                    <a:prstGeom prst="rect">
                      <a:avLst/>
                    </a:prstGeom>
                    <a:noFill/>
                    <a:ln>
                      <a:noFill/>
                    </a:ln>
                  </pic:spPr>
                </pic:pic>
              </a:graphicData>
            </a:graphic>
          </wp:inline>
        </w:drawing>
      </w:r>
    </w:p>
    <w:p w14:paraId="27CDE114" w14:textId="75E50510" w:rsidR="007E1C5E" w:rsidRDefault="007402C2" w:rsidP="007E1C5E">
      <w:pPr>
        <w:jc w:val="center"/>
        <w:rPr>
          <w:sz w:val="28"/>
          <w:szCs w:val="28"/>
        </w:rPr>
      </w:pPr>
      <w:r>
        <w:rPr>
          <w:noProof/>
          <w:sz w:val="28"/>
          <w:szCs w:val="28"/>
        </w:rPr>
        <w:lastRenderedPageBreak/>
        <w:drawing>
          <wp:inline distT="0" distB="0" distL="0" distR="0" wp14:anchorId="539897AF" wp14:editId="69D0449C">
            <wp:extent cx="6680082" cy="988828"/>
            <wp:effectExtent l="0" t="0" r="6985" b="19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09946" cy="993249"/>
                    </a:xfrm>
                    <a:prstGeom prst="rect">
                      <a:avLst/>
                    </a:prstGeom>
                    <a:noFill/>
                    <a:ln>
                      <a:noFill/>
                    </a:ln>
                  </pic:spPr>
                </pic:pic>
              </a:graphicData>
            </a:graphic>
          </wp:inline>
        </w:drawing>
      </w:r>
    </w:p>
    <w:p w14:paraId="6E002255" w14:textId="1166AD03" w:rsidR="007402C2" w:rsidRDefault="006B4F7A" w:rsidP="007E1C5E">
      <w:pPr>
        <w:jc w:val="center"/>
        <w:rPr>
          <w:sz w:val="28"/>
          <w:szCs w:val="28"/>
        </w:rPr>
      </w:pPr>
      <w:r>
        <w:rPr>
          <w:noProof/>
          <w:sz w:val="28"/>
          <w:szCs w:val="28"/>
        </w:rPr>
        <w:drawing>
          <wp:inline distT="0" distB="0" distL="0" distR="0" wp14:anchorId="6C308E4C" wp14:editId="0BEEEEB0">
            <wp:extent cx="6399603" cy="2775098"/>
            <wp:effectExtent l="0" t="0" r="1270" b="635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34743" cy="2790336"/>
                    </a:xfrm>
                    <a:prstGeom prst="rect">
                      <a:avLst/>
                    </a:prstGeom>
                    <a:noFill/>
                    <a:ln>
                      <a:noFill/>
                    </a:ln>
                  </pic:spPr>
                </pic:pic>
              </a:graphicData>
            </a:graphic>
          </wp:inline>
        </w:drawing>
      </w:r>
    </w:p>
    <w:p w14:paraId="3432DEA5" w14:textId="0503C27F" w:rsidR="006B4F7A" w:rsidRDefault="006B4F7A" w:rsidP="007E1C5E">
      <w:pPr>
        <w:jc w:val="center"/>
        <w:rPr>
          <w:sz w:val="28"/>
          <w:szCs w:val="28"/>
        </w:rPr>
      </w:pPr>
      <w:r>
        <w:rPr>
          <w:noProof/>
          <w:sz w:val="28"/>
          <w:szCs w:val="28"/>
        </w:rPr>
        <w:drawing>
          <wp:inline distT="0" distB="0" distL="0" distR="0" wp14:anchorId="02F53E9F" wp14:editId="7746BCB5">
            <wp:extent cx="6495504" cy="2775098"/>
            <wp:effectExtent l="0" t="0" r="635" b="635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506180" cy="2779659"/>
                    </a:xfrm>
                    <a:prstGeom prst="rect">
                      <a:avLst/>
                    </a:prstGeom>
                    <a:noFill/>
                    <a:ln>
                      <a:noFill/>
                    </a:ln>
                  </pic:spPr>
                </pic:pic>
              </a:graphicData>
            </a:graphic>
          </wp:inline>
        </w:drawing>
      </w:r>
    </w:p>
    <w:p w14:paraId="7C493263" w14:textId="545EBF2D" w:rsidR="006B4F7A" w:rsidRDefault="006B4F7A" w:rsidP="007E1C5E">
      <w:pPr>
        <w:jc w:val="center"/>
        <w:rPr>
          <w:sz w:val="28"/>
          <w:szCs w:val="28"/>
        </w:rPr>
      </w:pPr>
      <w:r>
        <w:rPr>
          <w:noProof/>
          <w:sz w:val="28"/>
          <w:szCs w:val="28"/>
        </w:rPr>
        <w:drawing>
          <wp:inline distT="0" distB="0" distL="0" distR="0" wp14:anchorId="023239EF" wp14:editId="63191D6F">
            <wp:extent cx="6400800" cy="2693657"/>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09183" cy="2697185"/>
                    </a:xfrm>
                    <a:prstGeom prst="rect">
                      <a:avLst/>
                    </a:prstGeom>
                    <a:noFill/>
                    <a:ln>
                      <a:noFill/>
                    </a:ln>
                  </pic:spPr>
                </pic:pic>
              </a:graphicData>
            </a:graphic>
          </wp:inline>
        </w:drawing>
      </w:r>
    </w:p>
    <w:p w14:paraId="28A5E1C5" w14:textId="674F7ACE" w:rsidR="00AC0ACC" w:rsidRDefault="00AC0ACC" w:rsidP="007E1C5E">
      <w:pPr>
        <w:jc w:val="center"/>
        <w:rPr>
          <w:b/>
          <w:bCs/>
          <w:sz w:val="44"/>
          <w:szCs w:val="44"/>
        </w:rPr>
      </w:pPr>
      <w:r>
        <w:rPr>
          <w:b/>
          <w:bCs/>
          <w:noProof/>
          <w:sz w:val="44"/>
          <w:szCs w:val="44"/>
        </w:rPr>
        <w:lastRenderedPageBreak/>
        <w:drawing>
          <wp:inline distT="0" distB="0" distL="0" distR="0" wp14:anchorId="375BF594" wp14:editId="4DAA3B27">
            <wp:extent cx="6645275" cy="1073785"/>
            <wp:effectExtent l="0" t="0" r="317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275" cy="1073785"/>
                    </a:xfrm>
                    <a:prstGeom prst="rect">
                      <a:avLst/>
                    </a:prstGeom>
                    <a:noFill/>
                    <a:ln>
                      <a:noFill/>
                    </a:ln>
                  </pic:spPr>
                </pic:pic>
              </a:graphicData>
            </a:graphic>
          </wp:inline>
        </w:drawing>
      </w:r>
    </w:p>
    <w:p w14:paraId="6F272DE4" w14:textId="1F887C17" w:rsidR="00AC0ACC" w:rsidRDefault="00AC0ACC" w:rsidP="007E1C5E">
      <w:pPr>
        <w:jc w:val="center"/>
        <w:rPr>
          <w:b/>
          <w:bCs/>
          <w:sz w:val="44"/>
          <w:szCs w:val="44"/>
        </w:rPr>
      </w:pPr>
      <w:r>
        <w:rPr>
          <w:b/>
          <w:bCs/>
          <w:noProof/>
          <w:sz w:val="44"/>
          <w:szCs w:val="44"/>
        </w:rPr>
        <w:drawing>
          <wp:inline distT="0" distB="0" distL="0" distR="0" wp14:anchorId="4CFD5459" wp14:editId="5B1702EA">
            <wp:extent cx="6184217" cy="2849526"/>
            <wp:effectExtent l="0" t="0" r="762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208442" cy="2860688"/>
                    </a:xfrm>
                    <a:prstGeom prst="rect">
                      <a:avLst/>
                    </a:prstGeom>
                    <a:noFill/>
                    <a:ln>
                      <a:noFill/>
                    </a:ln>
                  </pic:spPr>
                </pic:pic>
              </a:graphicData>
            </a:graphic>
          </wp:inline>
        </w:drawing>
      </w:r>
    </w:p>
    <w:p w14:paraId="520D45D6" w14:textId="76645D35" w:rsidR="00AC0ACC" w:rsidRDefault="00AC0ACC" w:rsidP="007E1C5E">
      <w:pPr>
        <w:jc w:val="center"/>
        <w:rPr>
          <w:b/>
          <w:bCs/>
          <w:sz w:val="44"/>
          <w:szCs w:val="44"/>
        </w:rPr>
      </w:pPr>
      <w:r>
        <w:rPr>
          <w:b/>
          <w:bCs/>
          <w:noProof/>
          <w:sz w:val="44"/>
          <w:szCs w:val="44"/>
        </w:rPr>
        <w:drawing>
          <wp:inline distT="0" distB="0" distL="0" distR="0" wp14:anchorId="7842394A" wp14:editId="7F215D85">
            <wp:extent cx="6405723" cy="574158"/>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32601" cy="585530"/>
                    </a:xfrm>
                    <a:prstGeom prst="rect">
                      <a:avLst/>
                    </a:prstGeom>
                    <a:noFill/>
                    <a:ln>
                      <a:noFill/>
                    </a:ln>
                  </pic:spPr>
                </pic:pic>
              </a:graphicData>
            </a:graphic>
          </wp:inline>
        </w:drawing>
      </w:r>
    </w:p>
    <w:p w14:paraId="0358AC39" w14:textId="376765D2" w:rsidR="00AC0ACC" w:rsidRDefault="00AC0ACC" w:rsidP="007E1C5E">
      <w:pPr>
        <w:jc w:val="center"/>
        <w:rPr>
          <w:b/>
          <w:bCs/>
          <w:sz w:val="44"/>
          <w:szCs w:val="44"/>
        </w:rPr>
      </w:pPr>
      <w:r>
        <w:rPr>
          <w:b/>
          <w:bCs/>
          <w:noProof/>
          <w:sz w:val="44"/>
          <w:szCs w:val="44"/>
        </w:rPr>
        <w:drawing>
          <wp:inline distT="0" distB="0" distL="0" distR="0" wp14:anchorId="3EB3FCC5" wp14:editId="003C426A">
            <wp:extent cx="6445926" cy="421049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08080" cy="4251092"/>
                    </a:xfrm>
                    <a:prstGeom prst="rect">
                      <a:avLst/>
                    </a:prstGeom>
                    <a:noFill/>
                    <a:ln>
                      <a:noFill/>
                    </a:ln>
                  </pic:spPr>
                </pic:pic>
              </a:graphicData>
            </a:graphic>
          </wp:inline>
        </w:drawing>
      </w:r>
    </w:p>
    <w:p w14:paraId="14B9FE8F" w14:textId="5BBFD221" w:rsidR="00AC0ACC" w:rsidRDefault="00AC0ACC" w:rsidP="007E1C5E">
      <w:pPr>
        <w:jc w:val="center"/>
        <w:rPr>
          <w:b/>
          <w:bCs/>
          <w:sz w:val="44"/>
          <w:szCs w:val="44"/>
        </w:rPr>
      </w:pPr>
    </w:p>
    <w:p w14:paraId="68ED2543" w14:textId="6161350F" w:rsidR="00AC0ACC" w:rsidRDefault="00AC0ACC" w:rsidP="007E1C5E">
      <w:pPr>
        <w:jc w:val="center"/>
        <w:rPr>
          <w:b/>
          <w:bCs/>
          <w:sz w:val="44"/>
          <w:szCs w:val="44"/>
        </w:rPr>
      </w:pPr>
      <w:r>
        <w:rPr>
          <w:b/>
          <w:bCs/>
          <w:noProof/>
          <w:sz w:val="44"/>
          <w:szCs w:val="44"/>
        </w:rPr>
        <w:lastRenderedPageBreak/>
        <w:drawing>
          <wp:inline distT="0" distB="0" distL="0" distR="0" wp14:anchorId="0CDDA28C" wp14:editId="33DA63D3">
            <wp:extent cx="5795010" cy="2796540"/>
            <wp:effectExtent l="0" t="0" r="0" b="381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95010" cy="2796540"/>
                    </a:xfrm>
                    <a:prstGeom prst="rect">
                      <a:avLst/>
                    </a:prstGeom>
                    <a:noFill/>
                    <a:ln>
                      <a:noFill/>
                    </a:ln>
                  </pic:spPr>
                </pic:pic>
              </a:graphicData>
            </a:graphic>
          </wp:inline>
        </w:drawing>
      </w:r>
    </w:p>
    <w:p w14:paraId="12E1ECA1" w14:textId="77777777" w:rsidR="00AC0ACC" w:rsidRDefault="00AC0ACC" w:rsidP="007E1C5E">
      <w:pPr>
        <w:jc w:val="center"/>
        <w:rPr>
          <w:b/>
          <w:bCs/>
          <w:sz w:val="44"/>
          <w:szCs w:val="44"/>
        </w:rPr>
      </w:pPr>
    </w:p>
    <w:p w14:paraId="693D5F28" w14:textId="27BCD91D" w:rsidR="00AC0ACC" w:rsidRDefault="00AC0ACC" w:rsidP="007E1C5E">
      <w:pPr>
        <w:jc w:val="center"/>
        <w:rPr>
          <w:b/>
          <w:bCs/>
          <w:sz w:val="44"/>
          <w:szCs w:val="44"/>
        </w:rPr>
      </w:pPr>
      <w:r>
        <w:rPr>
          <w:b/>
          <w:bCs/>
          <w:noProof/>
          <w:sz w:val="44"/>
          <w:szCs w:val="44"/>
        </w:rPr>
        <w:drawing>
          <wp:inline distT="0" distB="0" distL="0" distR="0" wp14:anchorId="06120238" wp14:editId="0ED28C8D">
            <wp:extent cx="6645275" cy="2987675"/>
            <wp:effectExtent l="0" t="0" r="3175"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275" cy="2987675"/>
                    </a:xfrm>
                    <a:prstGeom prst="rect">
                      <a:avLst/>
                    </a:prstGeom>
                    <a:noFill/>
                    <a:ln>
                      <a:noFill/>
                    </a:ln>
                  </pic:spPr>
                </pic:pic>
              </a:graphicData>
            </a:graphic>
          </wp:inline>
        </w:drawing>
      </w:r>
    </w:p>
    <w:p w14:paraId="11B3547C" w14:textId="77777777" w:rsidR="00AC0ACC" w:rsidRDefault="00AC0ACC" w:rsidP="007E1C5E">
      <w:pPr>
        <w:jc w:val="center"/>
        <w:rPr>
          <w:b/>
          <w:bCs/>
          <w:sz w:val="44"/>
          <w:szCs w:val="44"/>
        </w:rPr>
      </w:pPr>
    </w:p>
    <w:p w14:paraId="3FC13752" w14:textId="003F8DB8" w:rsidR="00AC0ACC" w:rsidRDefault="00AC0ACC" w:rsidP="007E1C5E">
      <w:pPr>
        <w:jc w:val="center"/>
        <w:rPr>
          <w:b/>
          <w:bCs/>
          <w:sz w:val="44"/>
          <w:szCs w:val="44"/>
        </w:rPr>
      </w:pPr>
      <w:r>
        <w:rPr>
          <w:b/>
          <w:bCs/>
          <w:noProof/>
          <w:sz w:val="44"/>
          <w:szCs w:val="44"/>
        </w:rPr>
        <w:drawing>
          <wp:inline distT="0" distB="0" distL="0" distR="0" wp14:anchorId="120B58A2" wp14:editId="7E8AFA13">
            <wp:extent cx="6539230" cy="251968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39230" cy="2519680"/>
                    </a:xfrm>
                    <a:prstGeom prst="rect">
                      <a:avLst/>
                    </a:prstGeom>
                    <a:noFill/>
                    <a:ln>
                      <a:noFill/>
                    </a:ln>
                  </pic:spPr>
                </pic:pic>
              </a:graphicData>
            </a:graphic>
          </wp:inline>
        </w:drawing>
      </w:r>
    </w:p>
    <w:p w14:paraId="212C8C49" w14:textId="1CD7B40F" w:rsidR="00AC0ACC" w:rsidRDefault="00AC0ACC" w:rsidP="00AC0ACC">
      <w:pPr>
        <w:rPr>
          <w:b/>
          <w:bCs/>
          <w:sz w:val="44"/>
          <w:szCs w:val="44"/>
        </w:rPr>
      </w:pPr>
      <w:r>
        <w:rPr>
          <w:b/>
          <w:bCs/>
          <w:noProof/>
          <w:sz w:val="44"/>
          <w:szCs w:val="44"/>
        </w:rPr>
        <w:lastRenderedPageBreak/>
        <w:drawing>
          <wp:inline distT="0" distB="0" distL="0" distR="0" wp14:anchorId="1F2AF6DF" wp14:editId="12CD8C02">
            <wp:extent cx="6645275" cy="2774950"/>
            <wp:effectExtent l="0" t="0" r="3175" b="635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275" cy="2774950"/>
                    </a:xfrm>
                    <a:prstGeom prst="rect">
                      <a:avLst/>
                    </a:prstGeom>
                    <a:noFill/>
                    <a:ln>
                      <a:noFill/>
                    </a:ln>
                  </pic:spPr>
                </pic:pic>
              </a:graphicData>
            </a:graphic>
          </wp:inline>
        </w:drawing>
      </w:r>
    </w:p>
    <w:p w14:paraId="1A237041" w14:textId="3198AB98" w:rsidR="00AC0ACC" w:rsidRDefault="00AC0ACC" w:rsidP="00AC0ACC">
      <w:pPr>
        <w:rPr>
          <w:b/>
          <w:bCs/>
          <w:sz w:val="44"/>
          <w:szCs w:val="44"/>
        </w:rPr>
      </w:pPr>
      <w:r>
        <w:rPr>
          <w:b/>
          <w:bCs/>
          <w:noProof/>
          <w:sz w:val="44"/>
          <w:szCs w:val="44"/>
        </w:rPr>
        <w:drawing>
          <wp:inline distT="0" distB="0" distL="0" distR="0" wp14:anchorId="6CDBC1DB" wp14:editId="510A19FA">
            <wp:extent cx="6645275" cy="1137920"/>
            <wp:effectExtent l="0" t="0" r="3175" b="508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275" cy="1137920"/>
                    </a:xfrm>
                    <a:prstGeom prst="rect">
                      <a:avLst/>
                    </a:prstGeom>
                    <a:noFill/>
                    <a:ln>
                      <a:noFill/>
                    </a:ln>
                  </pic:spPr>
                </pic:pic>
              </a:graphicData>
            </a:graphic>
          </wp:inline>
        </w:drawing>
      </w:r>
    </w:p>
    <w:p w14:paraId="48FBA4B5" w14:textId="505DE322" w:rsidR="00AC0ACC" w:rsidRDefault="000913F9" w:rsidP="00AC0ACC">
      <w:pPr>
        <w:rPr>
          <w:b/>
          <w:bCs/>
          <w:sz w:val="44"/>
          <w:szCs w:val="44"/>
        </w:rPr>
      </w:pPr>
      <w:r>
        <w:rPr>
          <w:b/>
          <w:bCs/>
          <w:noProof/>
          <w:sz w:val="44"/>
          <w:szCs w:val="44"/>
        </w:rPr>
        <w:drawing>
          <wp:inline distT="0" distB="0" distL="0" distR="0" wp14:anchorId="6196F26E" wp14:editId="72DE6913">
            <wp:extent cx="6645275" cy="2041525"/>
            <wp:effectExtent l="0" t="0" r="317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275" cy="2041525"/>
                    </a:xfrm>
                    <a:prstGeom prst="rect">
                      <a:avLst/>
                    </a:prstGeom>
                    <a:noFill/>
                    <a:ln>
                      <a:noFill/>
                    </a:ln>
                  </pic:spPr>
                </pic:pic>
              </a:graphicData>
            </a:graphic>
          </wp:inline>
        </w:drawing>
      </w:r>
    </w:p>
    <w:p w14:paraId="3CDF6EBC" w14:textId="77777777" w:rsidR="000913F9" w:rsidRDefault="000913F9" w:rsidP="00AC0ACC">
      <w:pPr>
        <w:rPr>
          <w:b/>
          <w:bCs/>
          <w:sz w:val="44"/>
          <w:szCs w:val="44"/>
        </w:rPr>
      </w:pPr>
    </w:p>
    <w:p w14:paraId="256FB384" w14:textId="4B5305F5" w:rsidR="000913F9" w:rsidRDefault="000913F9" w:rsidP="00AC0ACC">
      <w:pPr>
        <w:rPr>
          <w:b/>
          <w:bCs/>
          <w:sz w:val="44"/>
          <w:szCs w:val="44"/>
        </w:rPr>
      </w:pPr>
      <w:r>
        <w:rPr>
          <w:b/>
          <w:bCs/>
          <w:noProof/>
          <w:sz w:val="44"/>
          <w:szCs w:val="44"/>
        </w:rPr>
        <mc:AlternateContent>
          <mc:Choice Requires="wpi">
            <w:drawing>
              <wp:anchor distT="0" distB="0" distL="114300" distR="114300" simplePos="0" relativeHeight="251707392" behindDoc="0" locked="0" layoutInCell="1" allowOverlap="1" wp14:anchorId="36118D43" wp14:editId="48DAFE4F">
                <wp:simplePos x="0" y="0"/>
                <wp:positionH relativeFrom="column">
                  <wp:posOffset>6091920</wp:posOffset>
                </wp:positionH>
                <wp:positionV relativeFrom="paragraph">
                  <wp:posOffset>1493231</wp:posOffset>
                </wp:positionV>
                <wp:extent cx="360" cy="360"/>
                <wp:effectExtent l="38100" t="38100" r="57150" b="57150"/>
                <wp:wrapNone/>
                <wp:docPr id="179" name="Entrada de lápiz 179"/>
                <wp:cNvGraphicFramePr/>
                <a:graphic xmlns:a="http://schemas.openxmlformats.org/drawingml/2006/main">
                  <a:graphicData uri="http://schemas.microsoft.com/office/word/2010/wordprocessingInk">
                    <w14:contentPart bwMode="auto" r:id="rId174">
                      <w14:nvContentPartPr>
                        <w14:cNvContentPartPr/>
                      </w14:nvContentPartPr>
                      <w14:xfrm>
                        <a:off x="0" y="0"/>
                        <a:ext cx="360" cy="360"/>
                      </w14:xfrm>
                    </w14:contentPart>
                  </a:graphicData>
                </a:graphic>
              </wp:anchor>
            </w:drawing>
          </mc:Choice>
          <mc:Fallback>
            <w:pict>
              <v:shapetype w14:anchorId="231504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79" o:spid="_x0000_s1026" type="#_x0000_t75" style="position:absolute;margin-left:479pt;margin-top:116.9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">
                <v:imagedata r:id="rId175" o:title=""/>
              </v:shape>
            </w:pict>
          </mc:Fallback>
        </mc:AlternateContent>
      </w:r>
      <w:r>
        <w:rPr>
          <w:b/>
          <w:bCs/>
          <w:noProof/>
          <w:sz w:val="44"/>
          <w:szCs w:val="44"/>
        </w:rPr>
        <mc:AlternateContent>
          <mc:Choice Requires="wpi">
            <w:drawing>
              <wp:anchor distT="0" distB="0" distL="114300" distR="114300" simplePos="0" relativeHeight="251706368" behindDoc="0" locked="0" layoutInCell="1" allowOverlap="1" wp14:anchorId="042AC091" wp14:editId="6DC1E9BC">
                <wp:simplePos x="0" y="0"/>
                <wp:positionH relativeFrom="column">
                  <wp:posOffset>6698160</wp:posOffset>
                </wp:positionH>
                <wp:positionV relativeFrom="paragraph">
                  <wp:posOffset>1376591</wp:posOffset>
                </wp:positionV>
                <wp:extent cx="360" cy="360"/>
                <wp:effectExtent l="38100" t="38100" r="57150" b="57150"/>
                <wp:wrapNone/>
                <wp:docPr id="178" name="Entrada de lápiz 178"/>
                <wp:cNvGraphicFramePr/>
                <a:graphic xmlns:a="http://schemas.openxmlformats.org/drawingml/2006/main">
                  <a:graphicData uri="http://schemas.microsoft.com/office/word/2010/wordprocessingInk">
                    <w14:contentPart bwMode="auto" r:id="rId176">
                      <w14:nvContentPartPr>
                        <w14:cNvContentPartPr/>
                      </w14:nvContentPartPr>
                      <w14:xfrm>
                        <a:off x="0" y="0"/>
                        <a:ext cx="360" cy="360"/>
                      </w14:xfrm>
                    </w14:contentPart>
                  </a:graphicData>
                </a:graphic>
              </wp:anchor>
            </w:drawing>
          </mc:Choice>
          <mc:Fallback>
            <w:pict>
              <v:shape w14:anchorId="65E5D55F" id="Entrada de lápiz 178" o:spid="_x0000_s1026" type="#_x0000_t75" style="position:absolute;margin-left:526.7pt;margin-top:107.7pt;width:1.4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">
                <v:imagedata r:id="rId175" o:title=""/>
              </v:shape>
            </w:pict>
          </mc:Fallback>
        </mc:AlternateContent>
      </w:r>
      <w:r>
        <w:rPr>
          <w:b/>
          <w:bCs/>
          <w:noProof/>
          <w:sz w:val="44"/>
          <w:szCs w:val="44"/>
        </w:rPr>
        <w:drawing>
          <wp:inline distT="0" distB="0" distL="0" distR="0" wp14:anchorId="3B206683" wp14:editId="7F6B4712">
            <wp:extent cx="6645275" cy="2658110"/>
            <wp:effectExtent l="0" t="0" r="3175" b="889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275" cy="2658110"/>
                    </a:xfrm>
                    <a:prstGeom prst="rect">
                      <a:avLst/>
                    </a:prstGeom>
                    <a:noFill/>
                    <a:ln>
                      <a:noFill/>
                    </a:ln>
                  </pic:spPr>
                </pic:pic>
              </a:graphicData>
            </a:graphic>
          </wp:inline>
        </w:drawing>
      </w:r>
    </w:p>
    <w:p w14:paraId="034E9FAD" w14:textId="421CA1D1" w:rsidR="000913F9" w:rsidRDefault="002C0465" w:rsidP="000913F9">
      <w:pPr>
        <w:jc w:val="center"/>
        <w:rPr>
          <w:b/>
          <w:bCs/>
          <w:sz w:val="44"/>
          <w:szCs w:val="44"/>
        </w:rPr>
      </w:pPr>
      <w:r>
        <w:rPr>
          <w:b/>
          <w:bCs/>
          <w:noProof/>
          <w:sz w:val="44"/>
          <w:szCs w:val="44"/>
        </w:rPr>
        <w:lastRenderedPageBreak/>
        <w:drawing>
          <wp:inline distT="0" distB="0" distL="0" distR="0" wp14:anchorId="027ED622" wp14:editId="329274F7">
            <wp:extent cx="6645275" cy="2275205"/>
            <wp:effectExtent l="0" t="0" r="317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275" cy="2275205"/>
                    </a:xfrm>
                    <a:prstGeom prst="rect">
                      <a:avLst/>
                    </a:prstGeom>
                    <a:noFill/>
                    <a:ln>
                      <a:noFill/>
                    </a:ln>
                  </pic:spPr>
                </pic:pic>
              </a:graphicData>
            </a:graphic>
          </wp:inline>
        </w:drawing>
      </w:r>
    </w:p>
    <w:p w14:paraId="5F78A9D0" w14:textId="4761C224" w:rsidR="002C0465" w:rsidRDefault="002C0465" w:rsidP="000913F9">
      <w:pPr>
        <w:jc w:val="center"/>
        <w:rPr>
          <w:b/>
          <w:bCs/>
          <w:sz w:val="44"/>
          <w:szCs w:val="44"/>
        </w:rPr>
      </w:pPr>
      <w:r>
        <w:rPr>
          <w:b/>
          <w:bCs/>
          <w:noProof/>
          <w:sz w:val="44"/>
          <w:szCs w:val="44"/>
        </w:rPr>
        <w:drawing>
          <wp:inline distT="0" distB="0" distL="0" distR="0" wp14:anchorId="5508B9E1" wp14:editId="70246B39">
            <wp:extent cx="6663976" cy="6868633"/>
            <wp:effectExtent l="0" t="0" r="3810" b="88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84492" cy="6889779"/>
                    </a:xfrm>
                    <a:prstGeom prst="rect">
                      <a:avLst/>
                    </a:prstGeom>
                    <a:noFill/>
                    <a:ln>
                      <a:noFill/>
                    </a:ln>
                  </pic:spPr>
                </pic:pic>
              </a:graphicData>
            </a:graphic>
          </wp:inline>
        </w:drawing>
      </w:r>
    </w:p>
    <w:p w14:paraId="0C61A969" w14:textId="4C54AE2C" w:rsidR="002C0465" w:rsidRDefault="002C0465" w:rsidP="000913F9">
      <w:pPr>
        <w:jc w:val="center"/>
        <w:rPr>
          <w:b/>
          <w:bCs/>
          <w:sz w:val="44"/>
          <w:szCs w:val="44"/>
        </w:rPr>
      </w:pPr>
    </w:p>
    <w:p w14:paraId="67AAA0EE" w14:textId="7DA5DD0E" w:rsidR="002C0465" w:rsidRDefault="002C0465" w:rsidP="000913F9">
      <w:pPr>
        <w:jc w:val="center"/>
        <w:rPr>
          <w:b/>
          <w:bCs/>
          <w:sz w:val="44"/>
          <w:szCs w:val="44"/>
        </w:rPr>
      </w:pPr>
      <w:r>
        <w:rPr>
          <w:b/>
          <w:bCs/>
          <w:noProof/>
          <w:sz w:val="44"/>
          <w:szCs w:val="44"/>
        </w:rPr>
        <w:lastRenderedPageBreak/>
        <w:drawing>
          <wp:inline distT="0" distB="0" distL="0" distR="0" wp14:anchorId="363FD103" wp14:editId="42C36CD1">
            <wp:extent cx="6645275" cy="2275205"/>
            <wp:effectExtent l="0" t="0" r="317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275" cy="2275205"/>
                    </a:xfrm>
                    <a:prstGeom prst="rect">
                      <a:avLst/>
                    </a:prstGeom>
                    <a:noFill/>
                    <a:ln>
                      <a:noFill/>
                    </a:ln>
                  </pic:spPr>
                </pic:pic>
              </a:graphicData>
            </a:graphic>
          </wp:inline>
        </w:drawing>
      </w:r>
    </w:p>
    <w:p w14:paraId="39F5A1AF" w14:textId="5EEE92BC" w:rsidR="002C0465" w:rsidRDefault="002C0465" w:rsidP="000913F9">
      <w:pPr>
        <w:jc w:val="center"/>
        <w:rPr>
          <w:b/>
          <w:bCs/>
          <w:sz w:val="44"/>
          <w:szCs w:val="44"/>
        </w:rPr>
      </w:pPr>
      <w:r>
        <w:rPr>
          <w:b/>
          <w:bCs/>
          <w:noProof/>
          <w:sz w:val="44"/>
          <w:szCs w:val="44"/>
        </w:rPr>
        <w:drawing>
          <wp:inline distT="0" distB="0" distL="0" distR="0" wp14:anchorId="0BCB3058" wp14:editId="0DD92860">
            <wp:extent cx="6620229" cy="6772940"/>
            <wp:effectExtent l="0" t="0" r="9525" b="889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36199" cy="6789278"/>
                    </a:xfrm>
                    <a:prstGeom prst="rect">
                      <a:avLst/>
                    </a:prstGeom>
                    <a:noFill/>
                    <a:ln>
                      <a:noFill/>
                    </a:ln>
                  </pic:spPr>
                </pic:pic>
              </a:graphicData>
            </a:graphic>
          </wp:inline>
        </w:drawing>
      </w:r>
    </w:p>
    <w:p w14:paraId="0180286B" w14:textId="23895FF1" w:rsidR="002C0465" w:rsidRDefault="002C0465" w:rsidP="000913F9">
      <w:pPr>
        <w:jc w:val="center"/>
        <w:rPr>
          <w:b/>
          <w:bCs/>
          <w:sz w:val="44"/>
          <w:szCs w:val="44"/>
        </w:rPr>
      </w:pPr>
    </w:p>
    <w:p w14:paraId="35C989C8" w14:textId="77777777" w:rsidR="003A0CE6" w:rsidRDefault="003A0CE6" w:rsidP="000913F9">
      <w:pPr>
        <w:jc w:val="center"/>
        <w:rPr>
          <w:b/>
          <w:bCs/>
          <w:sz w:val="44"/>
          <w:szCs w:val="44"/>
        </w:rPr>
      </w:pPr>
      <w:r>
        <w:rPr>
          <w:b/>
          <w:bCs/>
          <w:noProof/>
          <w:sz w:val="44"/>
          <w:szCs w:val="44"/>
        </w:rPr>
        <w:lastRenderedPageBreak/>
        <w:drawing>
          <wp:inline distT="0" distB="0" distL="0" distR="0" wp14:anchorId="2B81192A" wp14:editId="517A48E2">
            <wp:extent cx="6634480" cy="1180465"/>
            <wp:effectExtent l="0" t="0" r="0" b="63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34480" cy="1180465"/>
                    </a:xfrm>
                    <a:prstGeom prst="rect">
                      <a:avLst/>
                    </a:prstGeom>
                    <a:noFill/>
                    <a:ln>
                      <a:noFill/>
                    </a:ln>
                  </pic:spPr>
                </pic:pic>
              </a:graphicData>
            </a:graphic>
          </wp:inline>
        </w:drawing>
      </w:r>
      <w:r>
        <w:rPr>
          <w:b/>
          <w:bCs/>
          <w:noProof/>
          <w:sz w:val="44"/>
          <w:szCs w:val="44"/>
        </w:rPr>
        <w:drawing>
          <wp:inline distT="0" distB="0" distL="0" distR="0" wp14:anchorId="66D3C4B4" wp14:editId="67EAAC05">
            <wp:extent cx="6554185" cy="3136604"/>
            <wp:effectExtent l="0" t="0" r="0" b="69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582239" cy="3150029"/>
                    </a:xfrm>
                    <a:prstGeom prst="rect">
                      <a:avLst/>
                    </a:prstGeom>
                    <a:noFill/>
                    <a:ln>
                      <a:noFill/>
                    </a:ln>
                  </pic:spPr>
                </pic:pic>
              </a:graphicData>
            </a:graphic>
          </wp:inline>
        </w:drawing>
      </w:r>
      <w:r>
        <w:rPr>
          <w:b/>
          <w:bCs/>
          <w:noProof/>
          <w:sz w:val="44"/>
          <w:szCs w:val="44"/>
        </w:rPr>
        <w:drawing>
          <wp:inline distT="0" distB="0" distL="0" distR="0" wp14:anchorId="49A959D5" wp14:editId="0E4078D1">
            <wp:extent cx="6347637" cy="2217542"/>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362586" cy="2222764"/>
                    </a:xfrm>
                    <a:prstGeom prst="rect">
                      <a:avLst/>
                    </a:prstGeom>
                    <a:noFill/>
                    <a:ln>
                      <a:noFill/>
                    </a:ln>
                  </pic:spPr>
                </pic:pic>
              </a:graphicData>
            </a:graphic>
          </wp:inline>
        </w:drawing>
      </w:r>
    </w:p>
    <w:p w14:paraId="68325560" w14:textId="6CA614B0" w:rsidR="002C0465" w:rsidRDefault="003A0CE6" w:rsidP="000913F9">
      <w:pPr>
        <w:jc w:val="center"/>
        <w:rPr>
          <w:b/>
          <w:bCs/>
          <w:sz w:val="44"/>
          <w:szCs w:val="44"/>
        </w:rPr>
      </w:pPr>
      <w:r>
        <w:rPr>
          <w:b/>
          <w:bCs/>
          <w:noProof/>
          <w:sz w:val="44"/>
          <w:szCs w:val="44"/>
        </w:rPr>
        <w:drawing>
          <wp:inline distT="0" distB="0" distL="0" distR="0" wp14:anchorId="54A99CC3" wp14:editId="15B21A42">
            <wp:extent cx="6230679" cy="298108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245752" cy="2988293"/>
                    </a:xfrm>
                    <a:prstGeom prst="rect">
                      <a:avLst/>
                    </a:prstGeom>
                    <a:noFill/>
                    <a:ln>
                      <a:noFill/>
                    </a:ln>
                  </pic:spPr>
                </pic:pic>
              </a:graphicData>
            </a:graphic>
          </wp:inline>
        </w:drawing>
      </w:r>
    </w:p>
    <w:p w14:paraId="3A74A56A" w14:textId="56A3E3D8" w:rsidR="003A0CE6" w:rsidRDefault="003A0CE6" w:rsidP="000913F9">
      <w:pPr>
        <w:jc w:val="center"/>
        <w:rPr>
          <w:b/>
          <w:bCs/>
          <w:sz w:val="44"/>
          <w:szCs w:val="44"/>
        </w:rPr>
      </w:pPr>
      <w:r>
        <w:rPr>
          <w:b/>
          <w:bCs/>
          <w:noProof/>
          <w:sz w:val="44"/>
          <w:szCs w:val="44"/>
        </w:rPr>
        <w:lastRenderedPageBreak/>
        <w:drawing>
          <wp:inline distT="0" distB="0" distL="0" distR="0" wp14:anchorId="2EC7195D" wp14:editId="5A11B2B5">
            <wp:extent cx="6645275" cy="1105535"/>
            <wp:effectExtent l="0" t="0" r="317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5275" cy="1105535"/>
                    </a:xfrm>
                    <a:prstGeom prst="rect">
                      <a:avLst/>
                    </a:prstGeom>
                    <a:noFill/>
                    <a:ln>
                      <a:noFill/>
                    </a:ln>
                  </pic:spPr>
                </pic:pic>
              </a:graphicData>
            </a:graphic>
          </wp:inline>
        </w:drawing>
      </w:r>
      <w:r>
        <w:rPr>
          <w:b/>
          <w:bCs/>
          <w:noProof/>
          <w:sz w:val="44"/>
          <w:szCs w:val="44"/>
        </w:rPr>
        <w:drawing>
          <wp:inline distT="0" distB="0" distL="0" distR="0" wp14:anchorId="723F91FE" wp14:editId="3F1093BB">
            <wp:extent cx="6554161" cy="230726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34153" cy="2335425"/>
                    </a:xfrm>
                    <a:prstGeom prst="rect">
                      <a:avLst/>
                    </a:prstGeom>
                    <a:noFill/>
                    <a:ln>
                      <a:noFill/>
                    </a:ln>
                  </pic:spPr>
                </pic:pic>
              </a:graphicData>
            </a:graphic>
          </wp:inline>
        </w:drawing>
      </w:r>
      <w:r>
        <w:rPr>
          <w:b/>
          <w:bCs/>
          <w:noProof/>
          <w:sz w:val="44"/>
          <w:szCs w:val="44"/>
        </w:rPr>
        <w:drawing>
          <wp:inline distT="0" distB="0" distL="0" distR="0" wp14:anchorId="7E1B612F" wp14:editId="513DB25A">
            <wp:extent cx="6507126" cy="2956654"/>
            <wp:effectExtent l="0" t="0" r="825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515083" cy="2960270"/>
                    </a:xfrm>
                    <a:prstGeom prst="rect">
                      <a:avLst/>
                    </a:prstGeom>
                    <a:noFill/>
                    <a:ln>
                      <a:noFill/>
                    </a:ln>
                  </pic:spPr>
                </pic:pic>
              </a:graphicData>
            </a:graphic>
          </wp:inline>
        </w:drawing>
      </w:r>
    </w:p>
    <w:p w14:paraId="6868AB42" w14:textId="5187892C" w:rsidR="003A0CE6" w:rsidRDefault="003A0CE6" w:rsidP="000913F9">
      <w:pPr>
        <w:jc w:val="center"/>
        <w:rPr>
          <w:b/>
          <w:bCs/>
          <w:sz w:val="44"/>
          <w:szCs w:val="44"/>
        </w:rPr>
      </w:pPr>
      <w:r>
        <w:rPr>
          <w:b/>
          <w:bCs/>
          <w:noProof/>
          <w:sz w:val="44"/>
          <w:szCs w:val="44"/>
        </w:rPr>
        <w:drawing>
          <wp:inline distT="0" distB="0" distL="0" distR="0" wp14:anchorId="31D1760A" wp14:editId="6658AC24">
            <wp:extent cx="6645275" cy="3211195"/>
            <wp:effectExtent l="0" t="0" r="3175" b="825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45275" cy="3211195"/>
                    </a:xfrm>
                    <a:prstGeom prst="rect">
                      <a:avLst/>
                    </a:prstGeom>
                    <a:noFill/>
                    <a:ln>
                      <a:noFill/>
                    </a:ln>
                  </pic:spPr>
                </pic:pic>
              </a:graphicData>
            </a:graphic>
          </wp:inline>
        </w:drawing>
      </w:r>
    </w:p>
    <w:p w14:paraId="57A63A32" w14:textId="1013145B" w:rsidR="00DE7D0A" w:rsidRDefault="00DE7D0A" w:rsidP="000913F9">
      <w:pPr>
        <w:jc w:val="center"/>
        <w:rPr>
          <w:sz w:val="44"/>
          <w:szCs w:val="44"/>
        </w:rPr>
      </w:pPr>
      <w:r w:rsidRPr="00DE7D0A">
        <w:rPr>
          <w:b/>
          <w:bCs/>
          <w:sz w:val="44"/>
          <w:szCs w:val="44"/>
          <w:u w:val="single"/>
        </w:rPr>
        <w:lastRenderedPageBreak/>
        <w:t>Manejo de Excepciones</w:t>
      </w:r>
    </w:p>
    <w:p w14:paraId="4700A16D" w14:textId="7E3DBF8A" w:rsidR="00DE7D0A" w:rsidRDefault="00DE7D0A" w:rsidP="00DE7D0A">
      <w:pPr>
        <w:rPr>
          <w:sz w:val="28"/>
          <w:szCs w:val="28"/>
        </w:rPr>
      </w:pPr>
    </w:p>
    <w:p w14:paraId="612EB4A2" w14:textId="77777777" w:rsidR="00DE7D0A" w:rsidRDefault="00DE7D0A" w:rsidP="00DE7D0A">
      <w:pPr>
        <w:jc w:val="both"/>
        <w:rPr>
          <w:sz w:val="28"/>
          <w:szCs w:val="28"/>
        </w:rPr>
      </w:pPr>
      <w:r w:rsidRPr="00DE7D0A">
        <w:rPr>
          <w:sz w:val="28"/>
          <w:szCs w:val="28"/>
        </w:rPr>
        <w:t>Al ejecutar un programa puede surgir algún problema que no ocurre en una situación normal, son fallas que generan que el programa se detenga o aborte su ejecución, “se rompa”. Lo que podemos lograr haciendo un manejo de excepciones es que nuestros programas sean tolerantes a esas fallas y si ocurren, que de alguna manera lo resuelvan.</w:t>
      </w:r>
    </w:p>
    <w:p w14:paraId="2600C3A5" w14:textId="036F5579" w:rsidR="00DE7D0A" w:rsidRDefault="00DE7D0A" w:rsidP="00DE7D0A">
      <w:pPr>
        <w:jc w:val="both"/>
        <w:rPr>
          <w:sz w:val="28"/>
          <w:szCs w:val="28"/>
        </w:rPr>
      </w:pPr>
      <w:r w:rsidRPr="00DE7D0A">
        <w:rPr>
          <w:sz w:val="28"/>
          <w:szCs w:val="28"/>
        </w:rPr>
        <w:t xml:space="preserve">Según el tipo de problema, el programa puede ignorarlo y continuar, o en el caso de que el problema sea algo grave y no pueda continuar, con esta herramienta, se puede lograr que dé un aviso al usuario y termine de forma más elegante y no que simplemente deje de funcionar. </w:t>
      </w:r>
    </w:p>
    <w:p w14:paraId="21EA1562" w14:textId="57D49519" w:rsidR="00DE7D0A" w:rsidRDefault="00DE7D0A" w:rsidP="00DE7D0A">
      <w:pPr>
        <w:jc w:val="both"/>
        <w:rPr>
          <w:sz w:val="28"/>
          <w:szCs w:val="28"/>
        </w:rPr>
      </w:pPr>
      <w:r w:rsidRPr="00DE7D0A">
        <w:rPr>
          <w:sz w:val="28"/>
          <w:szCs w:val="28"/>
        </w:rPr>
        <w:t>Java también utiliza las excepciones para informarnos de errores que podemos corregir en el código, por ejemplo, “IndexOutOfRangeException”, cuando estamos usando un índice que está fuera del rango.</w:t>
      </w:r>
    </w:p>
    <w:p w14:paraId="1168CFA7" w14:textId="7CF2FEE6" w:rsidR="00DE7D0A" w:rsidRDefault="00DE7D0A" w:rsidP="00DE7D0A">
      <w:pPr>
        <w:jc w:val="both"/>
        <w:rPr>
          <w:sz w:val="28"/>
          <w:szCs w:val="28"/>
        </w:rPr>
      </w:pPr>
    </w:p>
    <w:p w14:paraId="1129B777" w14:textId="3969009D" w:rsidR="00DE7D0A" w:rsidRPr="00DE7D0A" w:rsidRDefault="00DE7D0A" w:rsidP="00DE7D0A">
      <w:pPr>
        <w:jc w:val="both"/>
        <w:rPr>
          <w:b/>
          <w:bCs/>
          <w:sz w:val="36"/>
          <w:szCs w:val="36"/>
        </w:rPr>
      </w:pPr>
      <w:r w:rsidRPr="00DE7D0A">
        <w:rPr>
          <w:b/>
          <w:bCs/>
          <w:sz w:val="36"/>
          <w:szCs w:val="36"/>
        </w:rPr>
        <w:t>Cuando usar excepciones</w:t>
      </w:r>
    </w:p>
    <w:p w14:paraId="77A8B0F0" w14:textId="58F117E6" w:rsidR="00DE7D0A" w:rsidRDefault="00DE7D0A" w:rsidP="00DE7D0A">
      <w:pPr>
        <w:jc w:val="both"/>
        <w:rPr>
          <w:sz w:val="28"/>
          <w:szCs w:val="28"/>
        </w:rPr>
      </w:pPr>
      <w:r>
        <w:rPr>
          <w:sz w:val="28"/>
          <w:szCs w:val="28"/>
        </w:rPr>
        <w:t>Cuando en nuestro codigo se produce un error por una situacio excepcional, la forma de prevenirlo es usando excepciones.</w:t>
      </w:r>
    </w:p>
    <w:p w14:paraId="342EB2FD" w14:textId="017176DE" w:rsidR="00DE7D0A" w:rsidRDefault="00DE7D0A" w:rsidP="00DE7D0A">
      <w:pPr>
        <w:jc w:val="both"/>
        <w:rPr>
          <w:sz w:val="28"/>
          <w:szCs w:val="28"/>
        </w:rPr>
      </w:pPr>
      <w:r>
        <w:rPr>
          <w:sz w:val="28"/>
          <w:szCs w:val="28"/>
        </w:rPr>
        <w:t>Para usar excepcinoes disponemnos de los bloques try/catch. Lo que podemos hacer es literalmento lo que nos dicen:</w:t>
      </w:r>
    </w:p>
    <w:p w14:paraId="78E9C09E" w14:textId="1B01B2C6" w:rsidR="00DE7D0A" w:rsidRDefault="00DE7D0A" w:rsidP="00DE7D0A">
      <w:pPr>
        <w:pStyle w:val="Prrafodelista"/>
        <w:numPr>
          <w:ilvl w:val="0"/>
          <w:numId w:val="11"/>
        </w:numPr>
        <w:jc w:val="both"/>
        <w:rPr>
          <w:sz w:val="28"/>
          <w:szCs w:val="28"/>
        </w:rPr>
      </w:pPr>
      <w:r>
        <w:rPr>
          <w:sz w:val="28"/>
          <w:szCs w:val="28"/>
        </w:rPr>
        <w:t>Intentar (lo que podria darnos problemas)</w:t>
      </w:r>
    </w:p>
    <w:p w14:paraId="2B3424AE" w14:textId="61A24B09" w:rsidR="00DE7D0A" w:rsidRDefault="00DE7D0A" w:rsidP="00DE7D0A">
      <w:pPr>
        <w:pStyle w:val="Prrafodelista"/>
        <w:numPr>
          <w:ilvl w:val="0"/>
          <w:numId w:val="11"/>
        </w:numPr>
        <w:jc w:val="both"/>
        <w:rPr>
          <w:sz w:val="28"/>
          <w:szCs w:val="28"/>
        </w:rPr>
      </w:pPr>
      <w:r>
        <w:rPr>
          <w:sz w:val="28"/>
          <w:szCs w:val="28"/>
        </w:rPr>
        <w:t>Atrapar (el problema).</w:t>
      </w:r>
    </w:p>
    <w:p w14:paraId="2A257ABA" w14:textId="6289F7FB" w:rsidR="00DE7D0A" w:rsidRDefault="00DE7D0A" w:rsidP="00DE7D0A">
      <w:pPr>
        <w:jc w:val="both"/>
        <w:rPr>
          <w:sz w:val="28"/>
          <w:szCs w:val="28"/>
        </w:rPr>
      </w:pPr>
      <w:r>
        <w:rPr>
          <w:noProof/>
          <w:sz w:val="28"/>
          <w:szCs w:val="28"/>
        </w:rPr>
        <w:drawing>
          <wp:inline distT="0" distB="0" distL="0" distR="0" wp14:anchorId="52188705" wp14:editId="4D0C6732">
            <wp:extent cx="6657975" cy="361950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57975" cy="3619500"/>
                    </a:xfrm>
                    <a:prstGeom prst="rect">
                      <a:avLst/>
                    </a:prstGeom>
                    <a:noFill/>
                    <a:ln>
                      <a:noFill/>
                    </a:ln>
                  </pic:spPr>
                </pic:pic>
              </a:graphicData>
            </a:graphic>
          </wp:inline>
        </w:drawing>
      </w:r>
    </w:p>
    <w:p w14:paraId="61FB49C6" w14:textId="1E98B989" w:rsidR="00DE7D0A" w:rsidRDefault="00DE7D0A" w:rsidP="00736486">
      <w:pPr>
        <w:jc w:val="center"/>
        <w:rPr>
          <w:sz w:val="28"/>
          <w:szCs w:val="28"/>
        </w:rPr>
      </w:pPr>
      <w:r>
        <w:rPr>
          <w:noProof/>
          <w:sz w:val="28"/>
          <w:szCs w:val="28"/>
        </w:rPr>
        <w:lastRenderedPageBreak/>
        <w:drawing>
          <wp:inline distT="0" distB="0" distL="0" distR="0" wp14:anchorId="38405A13" wp14:editId="5BA05FE3">
            <wp:extent cx="6115395" cy="37528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30997" cy="3762424"/>
                    </a:xfrm>
                    <a:prstGeom prst="rect">
                      <a:avLst/>
                    </a:prstGeom>
                    <a:noFill/>
                    <a:ln>
                      <a:noFill/>
                    </a:ln>
                  </pic:spPr>
                </pic:pic>
              </a:graphicData>
            </a:graphic>
          </wp:inline>
        </w:drawing>
      </w:r>
    </w:p>
    <w:p w14:paraId="30BD4E81" w14:textId="2BB62D2E" w:rsidR="00DE7D0A" w:rsidRDefault="00DE7D0A" w:rsidP="00DE7D0A">
      <w:pPr>
        <w:jc w:val="both"/>
        <w:rPr>
          <w:sz w:val="28"/>
          <w:szCs w:val="28"/>
        </w:rPr>
      </w:pPr>
      <w:r>
        <w:rPr>
          <w:sz w:val="28"/>
          <w:szCs w:val="28"/>
        </w:rPr>
        <w:t xml:space="preserve">En el bloque </w:t>
      </w:r>
      <w:r>
        <w:rPr>
          <w:b/>
          <w:bCs/>
          <w:sz w:val="28"/>
          <w:szCs w:val="28"/>
        </w:rPr>
        <w:t>try</w:t>
      </w:r>
      <w:r>
        <w:rPr>
          <w:sz w:val="28"/>
          <w:szCs w:val="28"/>
        </w:rPr>
        <w:t xml:space="preserve"> estan las intrucciones que podrian generar un problema, en este caso, la division (si el divisor es 0).</w:t>
      </w:r>
    </w:p>
    <w:p w14:paraId="06EFF77C" w14:textId="349E3EE5" w:rsidR="00DE7D0A" w:rsidRDefault="00DE7D0A" w:rsidP="00DE7D0A">
      <w:pPr>
        <w:jc w:val="both"/>
        <w:rPr>
          <w:sz w:val="28"/>
          <w:szCs w:val="28"/>
        </w:rPr>
      </w:pPr>
      <w:r>
        <w:rPr>
          <w:sz w:val="28"/>
          <w:szCs w:val="28"/>
        </w:rPr>
        <w:t xml:space="preserve">El bloque </w:t>
      </w:r>
      <w:r>
        <w:rPr>
          <w:b/>
          <w:bCs/>
          <w:sz w:val="28"/>
          <w:szCs w:val="28"/>
        </w:rPr>
        <w:t>catch</w:t>
      </w:r>
      <w:r>
        <w:rPr>
          <w:sz w:val="28"/>
          <w:szCs w:val="28"/>
        </w:rPr>
        <w:t xml:space="preserve"> atrapa la excepcion, si se intenta dividir por cero, entonces se captura la excepcion y, en este caso, se muestra el mensaje. Si se efectua una division que no tenga inconvenientes, entonces, el catch no actua.</w:t>
      </w:r>
    </w:p>
    <w:p w14:paraId="35DF9B87" w14:textId="1F21731D" w:rsidR="00736486" w:rsidRDefault="00736486" w:rsidP="00DE7D0A">
      <w:pPr>
        <w:jc w:val="both"/>
        <w:rPr>
          <w:sz w:val="28"/>
          <w:szCs w:val="28"/>
        </w:rPr>
      </w:pPr>
      <w:r>
        <w:rPr>
          <w:b/>
          <w:bCs/>
          <w:sz w:val="28"/>
          <w:szCs w:val="28"/>
        </w:rPr>
        <w:t xml:space="preserve">ArithmeticException </w:t>
      </w:r>
      <w:r>
        <w:rPr>
          <w:sz w:val="28"/>
          <w:szCs w:val="28"/>
        </w:rPr>
        <w:t xml:space="preserve">es el tipo de excepcion que ocurrio, cuando ocurre, se crea un objeto en este caso </w:t>
      </w:r>
      <w:r>
        <w:rPr>
          <w:b/>
          <w:bCs/>
          <w:sz w:val="28"/>
          <w:szCs w:val="28"/>
        </w:rPr>
        <w:t>excepction</w:t>
      </w:r>
      <w:r>
        <w:rPr>
          <w:sz w:val="28"/>
          <w:szCs w:val="28"/>
        </w:rPr>
        <w:t>.</w:t>
      </w:r>
    </w:p>
    <w:p w14:paraId="6149EA03" w14:textId="38C73B98" w:rsidR="00736486" w:rsidRDefault="00736486" w:rsidP="00DE7D0A">
      <w:pPr>
        <w:jc w:val="both"/>
        <w:rPr>
          <w:sz w:val="28"/>
          <w:szCs w:val="28"/>
        </w:rPr>
      </w:pPr>
      <w:r>
        <w:rPr>
          <w:sz w:val="28"/>
          <w:szCs w:val="28"/>
        </w:rPr>
        <w:t>De este modo, estamos protegiendo el codigo de la division por cero, pero aun puede haber errores inesperados. Estamos solicitando el ingreso de numeros enteros, pero podrian ingresar valores con decimales. Para proteger el codigo vamos a modificarlo.</w:t>
      </w:r>
    </w:p>
    <w:p w14:paraId="4E45F947" w14:textId="1EB47A09" w:rsidR="00736486" w:rsidRDefault="00736486" w:rsidP="00736486">
      <w:pPr>
        <w:jc w:val="center"/>
        <w:rPr>
          <w:sz w:val="28"/>
          <w:szCs w:val="28"/>
        </w:rPr>
      </w:pPr>
      <w:r>
        <w:rPr>
          <w:noProof/>
          <w:sz w:val="28"/>
          <w:szCs w:val="28"/>
        </w:rPr>
        <w:drawing>
          <wp:inline distT="0" distB="0" distL="0" distR="0" wp14:anchorId="41F64C74" wp14:editId="55AB10E8">
            <wp:extent cx="6038850" cy="3110924"/>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65938" cy="3124878"/>
                    </a:xfrm>
                    <a:prstGeom prst="rect">
                      <a:avLst/>
                    </a:prstGeom>
                    <a:noFill/>
                    <a:ln>
                      <a:noFill/>
                    </a:ln>
                  </pic:spPr>
                </pic:pic>
              </a:graphicData>
            </a:graphic>
          </wp:inline>
        </w:drawing>
      </w:r>
    </w:p>
    <w:p w14:paraId="0CBA7860" w14:textId="0B8D2D80" w:rsidR="00736486" w:rsidRDefault="00736486" w:rsidP="00736486">
      <w:pPr>
        <w:jc w:val="center"/>
        <w:rPr>
          <w:sz w:val="28"/>
          <w:szCs w:val="28"/>
        </w:rPr>
      </w:pPr>
      <w:r>
        <w:rPr>
          <w:noProof/>
          <w:sz w:val="28"/>
          <w:szCs w:val="28"/>
        </w:rPr>
        <w:lastRenderedPageBreak/>
        <w:drawing>
          <wp:inline distT="0" distB="0" distL="0" distR="0" wp14:anchorId="25E7E7C7" wp14:editId="7382B767">
            <wp:extent cx="6391275" cy="309018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99667" cy="3094243"/>
                    </a:xfrm>
                    <a:prstGeom prst="rect">
                      <a:avLst/>
                    </a:prstGeom>
                    <a:noFill/>
                    <a:ln>
                      <a:noFill/>
                    </a:ln>
                  </pic:spPr>
                </pic:pic>
              </a:graphicData>
            </a:graphic>
          </wp:inline>
        </w:drawing>
      </w:r>
    </w:p>
    <w:p w14:paraId="1E9AA69A" w14:textId="53B430BA" w:rsidR="00736486" w:rsidRDefault="00736486" w:rsidP="00736486">
      <w:pPr>
        <w:rPr>
          <w:sz w:val="28"/>
          <w:szCs w:val="28"/>
        </w:rPr>
      </w:pPr>
      <w:r>
        <w:rPr>
          <w:b/>
          <w:bCs/>
          <w:sz w:val="40"/>
          <w:szCs w:val="40"/>
        </w:rPr>
        <w:t>Diferentes excepciones</w:t>
      </w:r>
    </w:p>
    <w:p w14:paraId="42BE44C2" w14:textId="32E6D491" w:rsidR="00736486" w:rsidRDefault="00736486" w:rsidP="00736486">
      <w:pPr>
        <w:rPr>
          <w:sz w:val="28"/>
          <w:szCs w:val="28"/>
        </w:rPr>
      </w:pPr>
      <w:r>
        <w:rPr>
          <w:sz w:val="28"/>
          <w:szCs w:val="28"/>
        </w:rPr>
        <w:t xml:space="preserve">Los bloques </w:t>
      </w:r>
      <w:r>
        <w:rPr>
          <w:b/>
          <w:bCs/>
          <w:sz w:val="28"/>
          <w:szCs w:val="28"/>
        </w:rPr>
        <w:t>try/catch</w:t>
      </w:r>
      <w:r>
        <w:rPr>
          <w:sz w:val="28"/>
          <w:szCs w:val="28"/>
        </w:rPr>
        <w:t xml:space="preserve"> nos permiten utilizar mas de un catch. De esta forma podemos tratar excepciones especificas primero y luego las mas generales.</w:t>
      </w:r>
    </w:p>
    <w:p w14:paraId="5C758B40" w14:textId="18BB317F" w:rsidR="00736486" w:rsidRDefault="00736486" w:rsidP="00736486">
      <w:pPr>
        <w:rPr>
          <w:sz w:val="28"/>
          <w:szCs w:val="28"/>
        </w:rPr>
      </w:pPr>
      <w:r>
        <w:rPr>
          <w:sz w:val="28"/>
          <w:szCs w:val="28"/>
        </w:rPr>
        <w:t>En el ejemplo anterior se pueden generar</w:t>
      </w:r>
    </w:p>
    <w:p w14:paraId="60669353" w14:textId="7845121B" w:rsidR="00736486" w:rsidRDefault="00736486" w:rsidP="0036305B">
      <w:pPr>
        <w:jc w:val="center"/>
        <w:rPr>
          <w:sz w:val="28"/>
          <w:szCs w:val="28"/>
        </w:rPr>
      </w:pPr>
      <w:r>
        <w:rPr>
          <w:noProof/>
          <w:sz w:val="28"/>
          <w:szCs w:val="28"/>
        </w:rPr>
        <w:drawing>
          <wp:inline distT="0" distB="0" distL="0" distR="0" wp14:anchorId="62F94FA3" wp14:editId="14E5710D">
            <wp:extent cx="6000750" cy="907090"/>
            <wp:effectExtent l="0" t="0" r="0" b="762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39979" cy="913020"/>
                    </a:xfrm>
                    <a:prstGeom prst="rect">
                      <a:avLst/>
                    </a:prstGeom>
                    <a:noFill/>
                    <a:ln>
                      <a:noFill/>
                    </a:ln>
                  </pic:spPr>
                </pic:pic>
              </a:graphicData>
            </a:graphic>
          </wp:inline>
        </w:drawing>
      </w:r>
    </w:p>
    <w:p w14:paraId="0CD4956A" w14:textId="41269FA5" w:rsidR="00736486" w:rsidRDefault="00736486" w:rsidP="00736486">
      <w:pPr>
        <w:rPr>
          <w:sz w:val="28"/>
          <w:szCs w:val="28"/>
        </w:rPr>
      </w:pPr>
      <w:r>
        <w:rPr>
          <w:sz w:val="28"/>
          <w:szCs w:val="28"/>
        </w:rPr>
        <w:t>Entonces vamos a adaptar el codigo para diferenciar la ocurrencia.</w:t>
      </w:r>
    </w:p>
    <w:p w14:paraId="394BA5EB" w14:textId="73D42395" w:rsidR="0036305B" w:rsidRDefault="0036305B" w:rsidP="00736486">
      <w:pPr>
        <w:rPr>
          <w:sz w:val="28"/>
          <w:szCs w:val="28"/>
        </w:rPr>
      </w:pPr>
      <w:r>
        <w:rPr>
          <w:noProof/>
          <w:sz w:val="28"/>
          <w:szCs w:val="28"/>
        </w:rPr>
        <w:drawing>
          <wp:inline distT="0" distB="0" distL="0" distR="0" wp14:anchorId="3D63D3C3" wp14:editId="47F096C0">
            <wp:extent cx="6534150" cy="383036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49391" cy="3839298"/>
                    </a:xfrm>
                    <a:prstGeom prst="rect">
                      <a:avLst/>
                    </a:prstGeom>
                    <a:noFill/>
                    <a:ln>
                      <a:noFill/>
                    </a:ln>
                  </pic:spPr>
                </pic:pic>
              </a:graphicData>
            </a:graphic>
          </wp:inline>
        </w:drawing>
      </w:r>
    </w:p>
    <w:p w14:paraId="2C65F12F" w14:textId="13F55D00" w:rsidR="0036305B" w:rsidRDefault="0036305B" w:rsidP="00736486">
      <w:pPr>
        <w:rPr>
          <w:b/>
          <w:bCs/>
          <w:sz w:val="40"/>
          <w:szCs w:val="40"/>
        </w:rPr>
      </w:pPr>
      <w:r>
        <w:rPr>
          <w:b/>
          <w:bCs/>
          <w:sz w:val="40"/>
          <w:szCs w:val="40"/>
        </w:rPr>
        <w:lastRenderedPageBreak/>
        <w:t>Bloque finally</w:t>
      </w:r>
    </w:p>
    <w:p w14:paraId="46FD94AD" w14:textId="100EA2F2" w:rsidR="0036305B" w:rsidRDefault="0036305B" w:rsidP="00736486">
      <w:pPr>
        <w:rPr>
          <w:sz w:val="28"/>
          <w:szCs w:val="28"/>
        </w:rPr>
      </w:pPr>
      <w:r>
        <w:rPr>
          <w:sz w:val="28"/>
          <w:szCs w:val="28"/>
        </w:rPr>
        <w:t xml:space="preserve">A los bloques </w:t>
      </w:r>
      <w:r>
        <w:rPr>
          <w:b/>
          <w:bCs/>
          <w:sz w:val="28"/>
          <w:szCs w:val="28"/>
        </w:rPr>
        <w:t>try / catch</w:t>
      </w:r>
      <w:r>
        <w:rPr>
          <w:sz w:val="28"/>
          <w:szCs w:val="28"/>
        </w:rPr>
        <w:t xml:space="preserve"> se le puede agregar el bloque </w:t>
      </w:r>
      <w:r>
        <w:rPr>
          <w:b/>
          <w:bCs/>
          <w:sz w:val="28"/>
          <w:szCs w:val="28"/>
        </w:rPr>
        <w:t>finally</w:t>
      </w:r>
      <w:r>
        <w:rPr>
          <w:sz w:val="28"/>
          <w:szCs w:val="28"/>
        </w:rPr>
        <w:t xml:space="preserve">, que es opcional, no es obligatorio utilizarlo. El </w:t>
      </w:r>
      <w:r>
        <w:rPr>
          <w:b/>
          <w:bCs/>
          <w:sz w:val="28"/>
          <w:szCs w:val="28"/>
        </w:rPr>
        <w:t>finally</w:t>
      </w:r>
      <w:r>
        <w:rPr>
          <w:sz w:val="28"/>
          <w:szCs w:val="28"/>
        </w:rPr>
        <w:t xml:space="preserve"> se ejecuta siempre, si no ocurre una excepcion y no entra al catch, si se ejecuta el finally. Si ocurriera una excepcion y el catch la atrapa, tambien se ejecuta el finally. Veamos como quedaria en el ejemplo siguiente.</w:t>
      </w:r>
    </w:p>
    <w:p w14:paraId="1C8DD5BD" w14:textId="283F4736" w:rsidR="005A2386" w:rsidRDefault="005A2386" w:rsidP="00736486">
      <w:pPr>
        <w:rPr>
          <w:sz w:val="28"/>
          <w:szCs w:val="28"/>
        </w:rPr>
      </w:pPr>
      <w:r>
        <w:rPr>
          <w:noProof/>
          <w:sz w:val="28"/>
          <w:szCs w:val="28"/>
        </w:rPr>
        <w:drawing>
          <wp:inline distT="0" distB="0" distL="0" distR="0" wp14:anchorId="3E4C48BE" wp14:editId="78B7E496">
            <wp:extent cx="6496050" cy="336232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96050" cy="3362325"/>
                    </a:xfrm>
                    <a:prstGeom prst="rect">
                      <a:avLst/>
                    </a:prstGeom>
                    <a:noFill/>
                    <a:ln>
                      <a:noFill/>
                    </a:ln>
                  </pic:spPr>
                </pic:pic>
              </a:graphicData>
            </a:graphic>
          </wp:inline>
        </w:drawing>
      </w:r>
    </w:p>
    <w:p w14:paraId="1E9BA9CD" w14:textId="688A8B3E" w:rsidR="00960BD2" w:rsidRDefault="00960BD2" w:rsidP="00736486">
      <w:pPr>
        <w:rPr>
          <w:sz w:val="28"/>
          <w:szCs w:val="28"/>
        </w:rPr>
      </w:pPr>
      <w:r w:rsidRPr="00960BD2">
        <w:rPr>
          <w:sz w:val="28"/>
          <w:szCs w:val="28"/>
        </w:rPr>
        <w:t>Como todos los elementos en Java, las excepciones son clases, y tienen cierta jerarquía</w:t>
      </w:r>
    </w:p>
    <w:p w14:paraId="260CAA55" w14:textId="5F99577E" w:rsidR="00960BD2" w:rsidRDefault="00960BD2" w:rsidP="00736486">
      <w:pPr>
        <w:rPr>
          <w:sz w:val="28"/>
          <w:szCs w:val="28"/>
        </w:rPr>
      </w:pPr>
      <w:r>
        <w:rPr>
          <w:noProof/>
          <w:sz w:val="28"/>
          <w:szCs w:val="28"/>
        </w:rPr>
        <w:drawing>
          <wp:inline distT="0" distB="0" distL="0" distR="0" wp14:anchorId="00EE55F2" wp14:editId="179C3B3D">
            <wp:extent cx="6484799" cy="30289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91973" cy="3032301"/>
                    </a:xfrm>
                    <a:prstGeom prst="rect">
                      <a:avLst/>
                    </a:prstGeom>
                    <a:noFill/>
                    <a:ln>
                      <a:noFill/>
                    </a:ln>
                  </pic:spPr>
                </pic:pic>
              </a:graphicData>
            </a:graphic>
          </wp:inline>
        </w:drawing>
      </w:r>
    </w:p>
    <w:p w14:paraId="18BE6FCB" w14:textId="2BA2CAE1" w:rsidR="00960BD2" w:rsidRDefault="00960BD2" w:rsidP="00736486">
      <w:pPr>
        <w:rPr>
          <w:sz w:val="28"/>
          <w:szCs w:val="28"/>
        </w:rPr>
      </w:pPr>
      <w:r>
        <w:rPr>
          <w:sz w:val="28"/>
          <w:szCs w:val="28"/>
        </w:rPr>
        <w:t xml:space="preserve">Todas las excepciones heredan de Exception, en el grafico vemos solo algunas. Muchas de las RuntimeException son por errores cometidos al escribir el codigo. Las IOException son las que no dependen del codigo, por ejemplo, si en mi programa quiero abrir un archivo o guardar algo en un archivo y el archivo no esta porque fue borrado o simplemente si esta dañado y no se puede usar, ocurrirar este tipo de excepcion, que no es responsablidad </w:t>
      </w:r>
      <w:r>
        <w:rPr>
          <w:sz w:val="28"/>
          <w:szCs w:val="28"/>
        </w:rPr>
        <w:lastRenderedPageBreak/>
        <w:t>directamente del programador, pero cuando programadores de este tipo de accines, debemos preveer que pueden ocurrir. Paraello vamos a usar los bl</w:t>
      </w:r>
      <w:r w:rsidR="0079014E">
        <w:rPr>
          <w:sz w:val="28"/>
          <w:szCs w:val="28"/>
        </w:rPr>
        <w:t>o</w:t>
      </w:r>
      <w:r>
        <w:rPr>
          <w:sz w:val="28"/>
          <w:szCs w:val="28"/>
        </w:rPr>
        <w:t xml:space="preserve">ques </w:t>
      </w:r>
      <w:r>
        <w:rPr>
          <w:b/>
          <w:bCs/>
          <w:sz w:val="28"/>
          <w:szCs w:val="28"/>
        </w:rPr>
        <w:t>try / catch / finally.</w:t>
      </w:r>
    </w:p>
    <w:p w14:paraId="61BCBE6C" w14:textId="63A29CFD" w:rsidR="00960BD2" w:rsidRDefault="00960BD2" w:rsidP="00736486">
      <w:pPr>
        <w:rPr>
          <w:sz w:val="28"/>
          <w:szCs w:val="28"/>
        </w:rPr>
      </w:pPr>
    </w:p>
    <w:p w14:paraId="706D7CB6" w14:textId="77777777" w:rsidR="00DD08A3" w:rsidRDefault="00DD08A3" w:rsidP="00736486">
      <w:pPr>
        <w:rPr>
          <w:sz w:val="28"/>
          <w:szCs w:val="28"/>
        </w:rPr>
      </w:pPr>
    </w:p>
    <w:p w14:paraId="211EC8C6" w14:textId="09E88493" w:rsidR="001D7047" w:rsidRDefault="001D7047" w:rsidP="00736486">
      <w:pPr>
        <w:rPr>
          <w:sz w:val="40"/>
          <w:szCs w:val="40"/>
        </w:rPr>
      </w:pPr>
      <w:r>
        <w:rPr>
          <w:b/>
          <w:bCs/>
          <w:sz w:val="40"/>
          <w:szCs w:val="40"/>
          <w:u w:val="single"/>
        </w:rPr>
        <w:t>Lanz</w:t>
      </w:r>
      <w:r w:rsidR="0079014E">
        <w:rPr>
          <w:b/>
          <w:bCs/>
          <w:sz w:val="40"/>
          <w:szCs w:val="40"/>
          <w:u w:val="single"/>
        </w:rPr>
        <w:t>a</w:t>
      </w:r>
      <w:r>
        <w:rPr>
          <w:b/>
          <w:bCs/>
          <w:sz w:val="40"/>
          <w:szCs w:val="40"/>
          <w:u w:val="single"/>
        </w:rPr>
        <w:t>r excepciones</w:t>
      </w:r>
    </w:p>
    <w:p w14:paraId="2A556DE5" w14:textId="17CF43BB" w:rsidR="001D7047" w:rsidRDefault="001D7047" w:rsidP="00736486">
      <w:pPr>
        <w:rPr>
          <w:b/>
          <w:bCs/>
          <w:sz w:val="28"/>
          <w:szCs w:val="28"/>
        </w:rPr>
      </w:pPr>
      <w:r>
        <w:rPr>
          <w:b/>
          <w:bCs/>
          <w:sz w:val="28"/>
          <w:szCs w:val="28"/>
        </w:rPr>
        <w:t>Proteger integridad</w:t>
      </w:r>
    </w:p>
    <w:p w14:paraId="7C8108D3" w14:textId="03E06ACB" w:rsidR="00960BD2" w:rsidRDefault="00B75B6D" w:rsidP="00736486">
      <w:pPr>
        <w:rPr>
          <w:sz w:val="28"/>
          <w:szCs w:val="28"/>
        </w:rPr>
      </w:pPr>
      <w:r>
        <w:rPr>
          <w:noProof/>
          <w:sz w:val="28"/>
          <w:szCs w:val="28"/>
        </w:rPr>
        <w:drawing>
          <wp:inline distT="0" distB="0" distL="0" distR="0" wp14:anchorId="763F3335" wp14:editId="70C8CFAE">
            <wp:extent cx="6362700" cy="191452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62700" cy="1914525"/>
                    </a:xfrm>
                    <a:prstGeom prst="rect">
                      <a:avLst/>
                    </a:prstGeom>
                    <a:noFill/>
                    <a:ln>
                      <a:noFill/>
                    </a:ln>
                  </pic:spPr>
                </pic:pic>
              </a:graphicData>
            </a:graphic>
          </wp:inline>
        </w:drawing>
      </w:r>
    </w:p>
    <w:p w14:paraId="536DAB30" w14:textId="52CA57F8" w:rsidR="00B75B6D" w:rsidRDefault="00B75B6D" w:rsidP="00736486">
      <w:pPr>
        <w:rPr>
          <w:sz w:val="28"/>
          <w:szCs w:val="28"/>
        </w:rPr>
      </w:pPr>
      <w:r>
        <w:rPr>
          <w:noProof/>
          <w:sz w:val="28"/>
          <w:szCs w:val="28"/>
        </w:rPr>
        <w:drawing>
          <wp:inline distT="0" distB="0" distL="0" distR="0" wp14:anchorId="65E2C162" wp14:editId="08BA7BE8">
            <wp:extent cx="6438900" cy="2257425"/>
            <wp:effectExtent l="0" t="0" r="0"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38900" cy="2257425"/>
                    </a:xfrm>
                    <a:prstGeom prst="rect">
                      <a:avLst/>
                    </a:prstGeom>
                    <a:noFill/>
                    <a:ln>
                      <a:noFill/>
                    </a:ln>
                  </pic:spPr>
                </pic:pic>
              </a:graphicData>
            </a:graphic>
          </wp:inline>
        </w:drawing>
      </w:r>
    </w:p>
    <w:p w14:paraId="379D9831" w14:textId="547FCBB4" w:rsidR="00B75B6D" w:rsidRDefault="00B75B6D" w:rsidP="00736486">
      <w:pPr>
        <w:rPr>
          <w:b/>
          <w:bCs/>
          <w:sz w:val="28"/>
          <w:szCs w:val="28"/>
        </w:rPr>
      </w:pPr>
      <w:r>
        <w:rPr>
          <w:b/>
          <w:bCs/>
          <w:sz w:val="28"/>
          <w:szCs w:val="28"/>
        </w:rPr>
        <w:t>RuntimeException</w:t>
      </w:r>
    </w:p>
    <w:p w14:paraId="45B68DCF" w14:textId="1BFD9176" w:rsidR="00B75B6D" w:rsidRDefault="00B75B6D" w:rsidP="00736486">
      <w:pPr>
        <w:rPr>
          <w:sz w:val="28"/>
          <w:szCs w:val="28"/>
        </w:rPr>
      </w:pPr>
      <w:r>
        <w:rPr>
          <w:noProof/>
          <w:sz w:val="28"/>
          <w:szCs w:val="28"/>
        </w:rPr>
        <w:lastRenderedPageBreak/>
        <w:drawing>
          <wp:inline distT="0" distB="0" distL="0" distR="0" wp14:anchorId="6505CB18" wp14:editId="26CC2C91">
            <wp:extent cx="6638925" cy="302895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38925" cy="3028950"/>
                    </a:xfrm>
                    <a:prstGeom prst="rect">
                      <a:avLst/>
                    </a:prstGeom>
                    <a:noFill/>
                    <a:ln>
                      <a:noFill/>
                    </a:ln>
                  </pic:spPr>
                </pic:pic>
              </a:graphicData>
            </a:graphic>
          </wp:inline>
        </w:drawing>
      </w:r>
    </w:p>
    <w:p w14:paraId="69C21231" w14:textId="14700387" w:rsidR="00B75B6D" w:rsidRDefault="00B75B6D" w:rsidP="00736486">
      <w:pPr>
        <w:rPr>
          <w:sz w:val="28"/>
          <w:szCs w:val="28"/>
        </w:rPr>
      </w:pPr>
      <w:r>
        <w:rPr>
          <w:noProof/>
          <w:sz w:val="28"/>
          <w:szCs w:val="28"/>
        </w:rPr>
        <w:drawing>
          <wp:inline distT="0" distB="0" distL="0" distR="0" wp14:anchorId="6BCDB21E" wp14:editId="7F4CF459">
            <wp:extent cx="6638925" cy="300037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38925" cy="3000375"/>
                    </a:xfrm>
                    <a:prstGeom prst="rect">
                      <a:avLst/>
                    </a:prstGeom>
                    <a:noFill/>
                    <a:ln>
                      <a:noFill/>
                    </a:ln>
                  </pic:spPr>
                </pic:pic>
              </a:graphicData>
            </a:graphic>
          </wp:inline>
        </w:drawing>
      </w:r>
      <w:r>
        <w:rPr>
          <w:noProof/>
          <w:sz w:val="28"/>
          <w:szCs w:val="28"/>
        </w:rPr>
        <w:drawing>
          <wp:inline distT="0" distB="0" distL="0" distR="0" wp14:anchorId="0C4A49B2" wp14:editId="0215ABE4">
            <wp:extent cx="6664361" cy="2495550"/>
            <wp:effectExtent l="0" t="0" r="317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72135" cy="2498461"/>
                    </a:xfrm>
                    <a:prstGeom prst="rect">
                      <a:avLst/>
                    </a:prstGeom>
                    <a:noFill/>
                    <a:ln>
                      <a:noFill/>
                    </a:ln>
                  </pic:spPr>
                </pic:pic>
              </a:graphicData>
            </a:graphic>
          </wp:inline>
        </w:drawing>
      </w:r>
    </w:p>
    <w:p w14:paraId="28440047" w14:textId="2EAD258A" w:rsidR="00B75B6D" w:rsidRDefault="00B75B6D" w:rsidP="00736486">
      <w:pPr>
        <w:rPr>
          <w:sz w:val="28"/>
          <w:szCs w:val="28"/>
        </w:rPr>
      </w:pPr>
      <w:r>
        <w:rPr>
          <w:noProof/>
          <w:sz w:val="28"/>
          <w:szCs w:val="28"/>
        </w:rPr>
        <w:lastRenderedPageBreak/>
        <w:drawing>
          <wp:inline distT="0" distB="0" distL="0" distR="0" wp14:anchorId="4854B2FD" wp14:editId="2E8B444E">
            <wp:extent cx="6638925" cy="3648075"/>
            <wp:effectExtent l="0" t="0" r="9525"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38925" cy="3648075"/>
                    </a:xfrm>
                    <a:prstGeom prst="rect">
                      <a:avLst/>
                    </a:prstGeom>
                    <a:noFill/>
                    <a:ln>
                      <a:noFill/>
                    </a:ln>
                  </pic:spPr>
                </pic:pic>
              </a:graphicData>
            </a:graphic>
          </wp:inline>
        </w:drawing>
      </w:r>
    </w:p>
    <w:p w14:paraId="4385F454" w14:textId="008C981C" w:rsidR="00B75B6D" w:rsidRDefault="00B75B6D" w:rsidP="00736486">
      <w:pPr>
        <w:rPr>
          <w:sz w:val="28"/>
          <w:szCs w:val="28"/>
        </w:rPr>
      </w:pPr>
    </w:p>
    <w:p w14:paraId="343CB5CA" w14:textId="77777777" w:rsidR="00774FE1" w:rsidRDefault="00774FE1" w:rsidP="00736486">
      <w:pPr>
        <w:rPr>
          <w:sz w:val="28"/>
          <w:szCs w:val="28"/>
        </w:rPr>
      </w:pPr>
    </w:p>
    <w:p w14:paraId="3F90C8CB" w14:textId="77777777" w:rsidR="00774FE1" w:rsidRDefault="00774FE1" w:rsidP="00736486">
      <w:pPr>
        <w:rPr>
          <w:sz w:val="28"/>
          <w:szCs w:val="28"/>
        </w:rPr>
      </w:pPr>
    </w:p>
    <w:p w14:paraId="2CB41B54" w14:textId="1816D908" w:rsidR="00B75B6D" w:rsidRDefault="00B75B6D" w:rsidP="00736486">
      <w:pPr>
        <w:rPr>
          <w:sz w:val="28"/>
          <w:szCs w:val="28"/>
        </w:rPr>
      </w:pPr>
      <w:r>
        <w:rPr>
          <w:noProof/>
          <w:sz w:val="28"/>
          <w:szCs w:val="28"/>
        </w:rPr>
        <w:drawing>
          <wp:inline distT="0" distB="0" distL="0" distR="0" wp14:anchorId="00CCB71E" wp14:editId="7CEF17F3">
            <wp:extent cx="6648450" cy="332422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8450" cy="3324225"/>
                    </a:xfrm>
                    <a:prstGeom prst="rect">
                      <a:avLst/>
                    </a:prstGeom>
                    <a:noFill/>
                    <a:ln>
                      <a:noFill/>
                    </a:ln>
                  </pic:spPr>
                </pic:pic>
              </a:graphicData>
            </a:graphic>
          </wp:inline>
        </w:drawing>
      </w:r>
    </w:p>
    <w:p w14:paraId="11F14B7F" w14:textId="77777777" w:rsidR="00774FE1" w:rsidRDefault="00774FE1" w:rsidP="00736486">
      <w:pPr>
        <w:rPr>
          <w:sz w:val="28"/>
          <w:szCs w:val="28"/>
        </w:rPr>
      </w:pPr>
    </w:p>
    <w:p w14:paraId="5D0C1603" w14:textId="77777777" w:rsidR="00774FE1" w:rsidRDefault="00774FE1" w:rsidP="00736486">
      <w:pPr>
        <w:rPr>
          <w:sz w:val="28"/>
          <w:szCs w:val="28"/>
        </w:rPr>
      </w:pPr>
    </w:p>
    <w:p w14:paraId="4D1D8CDD" w14:textId="70EA0699" w:rsidR="00B75B6D" w:rsidRDefault="00B75B6D" w:rsidP="00736486">
      <w:pPr>
        <w:rPr>
          <w:sz w:val="28"/>
          <w:szCs w:val="28"/>
        </w:rPr>
      </w:pPr>
      <w:r>
        <w:rPr>
          <w:noProof/>
          <w:sz w:val="28"/>
          <w:szCs w:val="28"/>
        </w:rPr>
        <w:lastRenderedPageBreak/>
        <w:drawing>
          <wp:inline distT="0" distB="0" distL="0" distR="0" wp14:anchorId="3CCFD7CA" wp14:editId="7F7BF62D">
            <wp:extent cx="6257925" cy="2695575"/>
            <wp:effectExtent l="0" t="0" r="9525"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57925" cy="2695575"/>
                    </a:xfrm>
                    <a:prstGeom prst="rect">
                      <a:avLst/>
                    </a:prstGeom>
                    <a:noFill/>
                    <a:ln>
                      <a:noFill/>
                    </a:ln>
                  </pic:spPr>
                </pic:pic>
              </a:graphicData>
            </a:graphic>
          </wp:inline>
        </w:drawing>
      </w:r>
    </w:p>
    <w:p w14:paraId="49AA090D" w14:textId="20C3FD58" w:rsidR="00774FE1" w:rsidRDefault="00774FE1">
      <w:pPr>
        <w:rPr>
          <w:sz w:val="28"/>
          <w:szCs w:val="28"/>
        </w:rPr>
      </w:pPr>
      <w:r>
        <w:rPr>
          <w:sz w:val="28"/>
          <w:szCs w:val="28"/>
        </w:rPr>
        <w:br w:type="page"/>
      </w:r>
    </w:p>
    <w:p w14:paraId="19DAD12B" w14:textId="77777777" w:rsidR="00C30048" w:rsidRDefault="00C30048" w:rsidP="00736486">
      <w:pPr>
        <w:rPr>
          <w:sz w:val="28"/>
          <w:szCs w:val="28"/>
        </w:rPr>
      </w:pPr>
    </w:p>
    <w:p w14:paraId="7346F305" w14:textId="3ACDAE86" w:rsidR="00C30048" w:rsidRPr="00812F33" w:rsidRDefault="00C30048" w:rsidP="00C30048">
      <w:pPr>
        <w:rPr>
          <w:b/>
          <w:bCs/>
          <w:sz w:val="56"/>
          <w:szCs w:val="56"/>
          <w:u w:val="single"/>
        </w:rPr>
      </w:pPr>
      <w:r w:rsidRPr="00C30048">
        <w:rPr>
          <w:b/>
          <w:bCs/>
          <w:sz w:val="56"/>
          <w:szCs w:val="56"/>
          <w:u w:val="single"/>
        </w:rPr>
        <w:t>Excepciones personalizadas</w:t>
      </w:r>
    </w:p>
    <w:p w14:paraId="7FAD2C15" w14:textId="58B652EE" w:rsidR="00C30048" w:rsidRDefault="00774FE1" w:rsidP="00774FE1">
      <w:pPr>
        <w:jc w:val="both"/>
        <w:rPr>
          <w:sz w:val="28"/>
          <w:szCs w:val="28"/>
        </w:rPr>
      </w:pPr>
      <w:r w:rsidRPr="00774FE1">
        <w:rPr>
          <w:sz w:val="28"/>
          <w:szCs w:val="28"/>
        </w:rPr>
        <w:t xml:space="preserve">Hasta ahora vimos cómo controlar las excepciones generadas por la ejecución normal del programa. Recordemos que son situaciones que solo se dan excepcionalmente. </w:t>
      </w:r>
      <w:r w:rsidRPr="00774FE1">
        <w:rPr>
          <w:sz w:val="28"/>
          <w:szCs w:val="28"/>
        </w:rPr>
        <w:br/>
        <w:t xml:space="preserve">Luego aprovechamos las excepciones existentes para proteger la integridad de nuestras clases. </w:t>
      </w:r>
      <w:r w:rsidRPr="00774FE1">
        <w:rPr>
          <w:sz w:val="28"/>
          <w:szCs w:val="28"/>
        </w:rPr>
        <w:br/>
        <w:t>Sería más conveniente lanzar las excepciones adecuadas, específicas a los problemas que ocurren. Esto podemos hacerlo aplicando herencia.</w:t>
      </w:r>
    </w:p>
    <w:p w14:paraId="134E98FB" w14:textId="77777777" w:rsidR="00774FE1" w:rsidRDefault="00774FE1" w:rsidP="00774FE1">
      <w:pPr>
        <w:jc w:val="both"/>
        <w:rPr>
          <w:sz w:val="28"/>
          <w:szCs w:val="28"/>
        </w:rPr>
      </w:pPr>
      <w:r>
        <w:rPr>
          <w:noProof/>
          <w:sz w:val="28"/>
          <w:szCs w:val="28"/>
        </w:rPr>
        <w:drawing>
          <wp:inline distT="0" distB="0" distL="0" distR="0" wp14:anchorId="30984ED5" wp14:editId="4D706B31">
            <wp:extent cx="6638925" cy="3257550"/>
            <wp:effectExtent l="0" t="0" r="952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38925" cy="3257550"/>
                    </a:xfrm>
                    <a:prstGeom prst="rect">
                      <a:avLst/>
                    </a:prstGeom>
                    <a:noFill/>
                    <a:ln>
                      <a:noFill/>
                    </a:ln>
                  </pic:spPr>
                </pic:pic>
              </a:graphicData>
            </a:graphic>
          </wp:inline>
        </w:drawing>
      </w:r>
    </w:p>
    <w:p w14:paraId="09B67E87" w14:textId="77777777" w:rsidR="00774FE1" w:rsidRDefault="00774FE1" w:rsidP="00774FE1">
      <w:pPr>
        <w:jc w:val="both"/>
        <w:rPr>
          <w:sz w:val="28"/>
          <w:szCs w:val="28"/>
        </w:rPr>
      </w:pPr>
    </w:p>
    <w:p w14:paraId="65985A10" w14:textId="3920C754" w:rsidR="00774FE1" w:rsidRDefault="00774FE1" w:rsidP="00774FE1">
      <w:pPr>
        <w:jc w:val="both"/>
        <w:rPr>
          <w:sz w:val="28"/>
          <w:szCs w:val="28"/>
        </w:rPr>
      </w:pPr>
      <w:r>
        <w:rPr>
          <w:noProof/>
          <w:sz w:val="28"/>
          <w:szCs w:val="28"/>
        </w:rPr>
        <w:drawing>
          <wp:inline distT="0" distB="0" distL="0" distR="0" wp14:anchorId="2E3D78A2" wp14:editId="31AFF932">
            <wp:extent cx="6648450" cy="34956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8450" cy="3495675"/>
                    </a:xfrm>
                    <a:prstGeom prst="rect">
                      <a:avLst/>
                    </a:prstGeom>
                    <a:noFill/>
                    <a:ln>
                      <a:noFill/>
                    </a:ln>
                  </pic:spPr>
                </pic:pic>
              </a:graphicData>
            </a:graphic>
          </wp:inline>
        </w:drawing>
      </w:r>
    </w:p>
    <w:p w14:paraId="1D51DF87" w14:textId="5CE6F9A0" w:rsidR="00774FE1" w:rsidRPr="00C30048" w:rsidRDefault="00774FE1" w:rsidP="00774FE1">
      <w:pPr>
        <w:jc w:val="center"/>
        <w:rPr>
          <w:sz w:val="28"/>
          <w:szCs w:val="28"/>
        </w:rPr>
      </w:pPr>
      <w:r>
        <w:rPr>
          <w:noProof/>
          <w:sz w:val="28"/>
          <w:szCs w:val="28"/>
        </w:rPr>
        <w:lastRenderedPageBreak/>
        <w:drawing>
          <wp:inline distT="0" distB="0" distL="0" distR="0" wp14:anchorId="343ED353" wp14:editId="4DC07B34">
            <wp:extent cx="6648450" cy="220027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8450" cy="2200275"/>
                    </a:xfrm>
                    <a:prstGeom prst="rect">
                      <a:avLst/>
                    </a:prstGeom>
                    <a:noFill/>
                    <a:ln>
                      <a:noFill/>
                    </a:ln>
                  </pic:spPr>
                </pic:pic>
              </a:graphicData>
            </a:graphic>
          </wp:inline>
        </w:drawing>
      </w:r>
      <w:r>
        <w:rPr>
          <w:noProof/>
          <w:sz w:val="28"/>
          <w:szCs w:val="28"/>
        </w:rPr>
        <w:drawing>
          <wp:inline distT="0" distB="0" distL="0" distR="0" wp14:anchorId="1B0FA83F" wp14:editId="43B5A845">
            <wp:extent cx="5019675" cy="754401"/>
            <wp:effectExtent l="0" t="0" r="0" b="762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61868" cy="760742"/>
                    </a:xfrm>
                    <a:prstGeom prst="rect">
                      <a:avLst/>
                    </a:prstGeom>
                    <a:noFill/>
                    <a:ln>
                      <a:noFill/>
                    </a:ln>
                  </pic:spPr>
                </pic:pic>
              </a:graphicData>
            </a:graphic>
          </wp:inline>
        </w:drawing>
      </w:r>
      <w:r>
        <w:rPr>
          <w:noProof/>
          <w:sz w:val="28"/>
          <w:szCs w:val="28"/>
        </w:rPr>
        <w:drawing>
          <wp:inline distT="0" distB="0" distL="0" distR="0" wp14:anchorId="592964E9" wp14:editId="15B3B20C">
            <wp:extent cx="6235372" cy="321945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252505" cy="3228296"/>
                    </a:xfrm>
                    <a:prstGeom prst="rect">
                      <a:avLst/>
                    </a:prstGeom>
                    <a:noFill/>
                    <a:ln>
                      <a:noFill/>
                    </a:ln>
                  </pic:spPr>
                </pic:pic>
              </a:graphicData>
            </a:graphic>
          </wp:inline>
        </w:drawing>
      </w:r>
    </w:p>
    <w:p w14:paraId="4CE3F484" w14:textId="1356F8B9" w:rsidR="00774FE1" w:rsidRDefault="00774FE1" w:rsidP="00736486">
      <w:pPr>
        <w:rPr>
          <w:sz w:val="28"/>
          <w:szCs w:val="28"/>
        </w:rPr>
      </w:pPr>
      <w:r>
        <w:rPr>
          <w:noProof/>
          <w:sz w:val="28"/>
          <w:szCs w:val="28"/>
        </w:rPr>
        <w:drawing>
          <wp:inline distT="0" distB="0" distL="0" distR="0" wp14:anchorId="73F744C9" wp14:editId="6A5A79F5">
            <wp:extent cx="6343650" cy="3048957"/>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49955" cy="3051987"/>
                    </a:xfrm>
                    <a:prstGeom prst="rect">
                      <a:avLst/>
                    </a:prstGeom>
                    <a:noFill/>
                    <a:ln>
                      <a:noFill/>
                    </a:ln>
                  </pic:spPr>
                </pic:pic>
              </a:graphicData>
            </a:graphic>
          </wp:inline>
        </w:drawing>
      </w:r>
    </w:p>
    <w:p w14:paraId="0A907BC5" w14:textId="63E8EEA2" w:rsidR="00C452B4" w:rsidRDefault="00C452B4" w:rsidP="00736486">
      <w:pPr>
        <w:rPr>
          <w:sz w:val="28"/>
          <w:szCs w:val="28"/>
        </w:rPr>
      </w:pPr>
    </w:p>
    <w:p w14:paraId="7A17B449" w14:textId="09D54910" w:rsidR="00C452B4" w:rsidRDefault="00C452B4" w:rsidP="00736486">
      <w:pPr>
        <w:rPr>
          <w:sz w:val="28"/>
          <w:szCs w:val="28"/>
        </w:rPr>
      </w:pPr>
      <w:r>
        <w:rPr>
          <w:noProof/>
          <w:sz w:val="28"/>
          <w:szCs w:val="28"/>
        </w:rPr>
        <w:lastRenderedPageBreak/>
        <w:drawing>
          <wp:inline distT="0" distB="0" distL="0" distR="0" wp14:anchorId="3A4D24B8" wp14:editId="34190495">
            <wp:extent cx="6648450" cy="31432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8450" cy="3143250"/>
                    </a:xfrm>
                    <a:prstGeom prst="rect">
                      <a:avLst/>
                    </a:prstGeom>
                    <a:noFill/>
                    <a:ln>
                      <a:noFill/>
                    </a:ln>
                  </pic:spPr>
                </pic:pic>
              </a:graphicData>
            </a:graphic>
          </wp:inline>
        </w:drawing>
      </w:r>
    </w:p>
    <w:p w14:paraId="5660B25E" w14:textId="6AF2F7D7" w:rsidR="00C452B4" w:rsidRDefault="00C452B4" w:rsidP="00736486">
      <w:pPr>
        <w:rPr>
          <w:sz w:val="28"/>
          <w:szCs w:val="28"/>
        </w:rPr>
      </w:pPr>
      <w:r>
        <w:rPr>
          <w:noProof/>
          <w:sz w:val="28"/>
          <w:szCs w:val="28"/>
        </w:rPr>
        <w:drawing>
          <wp:inline distT="0" distB="0" distL="0" distR="0" wp14:anchorId="541F06F1" wp14:editId="21F524E5">
            <wp:extent cx="6648450" cy="300037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8450" cy="3000375"/>
                    </a:xfrm>
                    <a:prstGeom prst="rect">
                      <a:avLst/>
                    </a:prstGeom>
                    <a:noFill/>
                    <a:ln>
                      <a:noFill/>
                    </a:ln>
                  </pic:spPr>
                </pic:pic>
              </a:graphicData>
            </a:graphic>
          </wp:inline>
        </w:drawing>
      </w:r>
    </w:p>
    <w:p w14:paraId="0C12D37C" w14:textId="5A53AC77" w:rsidR="00812F33" w:rsidRDefault="00812F33" w:rsidP="00736486">
      <w:pPr>
        <w:rPr>
          <w:sz w:val="28"/>
          <w:szCs w:val="28"/>
        </w:rPr>
      </w:pPr>
    </w:p>
    <w:p w14:paraId="570C3170" w14:textId="09D17839" w:rsidR="00076CDE" w:rsidRDefault="00076CDE">
      <w:pPr>
        <w:rPr>
          <w:sz w:val="28"/>
          <w:szCs w:val="28"/>
        </w:rPr>
      </w:pPr>
      <w:r>
        <w:rPr>
          <w:sz w:val="28"/>
          <w:szCs w:val="28"/>
        </w:rPr>
        <w:br w:type="page"/>
      </w:r>
    </w:p>
    <w:p w14:paraId="43FDD0B7" w14:textId="516A339A" w:rsidR="00076CDE" w:rsidRDefault="00076CDE" w:rsidP="00076CDE">
      <w:pPr>
        <w:jc w:val="center"/>
        <w:rPr>
          <w:b/>
          <w:bCs/>
          <w:sz w:val="48"/>
          <w:szCs w:val="48"/>
          <w:u w:val="single"/>
        </w:rPr>
      </w:pPr>
      <w:r w:rsidRPr="00076CDE">
        <w:rPr>
          <w:b/>
          <w:bCs/>
          <w:sz w:val="48"/>
          <w:szCs w:val="48"/>
          <w:u w:val="single"/>
        </w:rPr>
        <w:lastRenderedPageBreak/>
        <w:t>Patrones de diseño.</w:t>
      </w:r>
    </w:p>
    <w:p w14:paraId="724A6A37" w14:textId="35F54159" w:rsidR="00076CDE" w:rsidRDefault="00076CDE" w:rsidP="00076CDE">
      <w:pPr>
        <w:rPr>
          <w:sz w:val="28"/>
          <w:szCs w:val="28"/>
        </w:rPr>
      </w:pPr>
    </w:p>
    <w:p w14:paraId="1CD8CBE6" w14:textId="649142CB" w:rsidR="00076CDE" w:rsidRPr="00076CDE" w:rsidRDefault="00076CDE" w:rsidP="00076CDE">
      <w:pPr>
        <w:rPr>
          <w:b/>
          <w:bCs/>
          <w:sz w:val="36"/>
          <w:szCs w:val="36"/>
        </w:rPr>
      </w:pPr>
      <w:r>
        <w:rPr>
          <w:b/>
          <w:bCs/>
          <w:sz w:val="36"/>
          <w:szCs w:val="36"/>
        </w:rPr>
        <w:t>Composicion y herencia</w:t>
      </w:r>
    </w:p>
    <w:p w14:paraId="31044AC6" w14:textId="33BC50AB" w:rsidR="00076CDE" w:rsidRDefault="00076CDE" w:rsidP="00076CDE">
      <w:pPr>
        <w:rPr>
          <w:sz w:val="28"/>
          <w:szCs w:val="28"/>
        </w:rPr>
      </w:pPr>
      <w:r>
        <w:rPr>
          <w:sz w:val="28"/>
          <w:szCs w:val="28"/>
        </w:rPr>
        <w:t>De manera general, una definicion para composicion y herencia seria que son dos mecanismos para reutilizar la funcionalidad, es decir, no ser repetitivo ni escribir codigo innecesario.</w:t>
      </w:r>
    </w:p>
    <w:p w14:paraId="5A6F91AD" w14:textId="06106D59" w:rsidR="00076CDE" w:rsidRDefault="00076CDE" w:rsidP="00076CDE">
      <w:pPr>
        <w:rPr>
          <w:sz w:val="28"/>
          <w:szCs w:val="28"/>
        </w:rPr>
      </w:pPr>
      <w:r>
        <w:rPr>
          <w:noProof/>
          <w:sz w:val="28"/>
          <w:szCs w:val="28"/>
        </w:rPr>
        <w:drawing>
          <wp:inline distT="0" distB="0" distL="0" distR="0" wp14:anchorId="46FF46CB" wp14:editId="53A36301">
            <wp:extent cx="6477000" cy="36576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77000" cy="3657600"/>
                    </a:xfrm>
                    <a:prstGeom prst="rect">
                      <a:avLst/>
                    </a:prstGeom>
                    <a:noFill/>
                    <a:ln>
                      <a:noFill/>
                    </a:ln>
                  </pic:spPr>
                </pic:pic>
              </a:graphicData>
            </a:graphic>
          </wp:inline>
        </w:drawing>
      </w:r>
    </w:p>
    <w:p w14:paraId="3F3FB611" w14:textId="2DD40C48" w:rsidR="00076CDE" w:rsidRDefault="00076CDE" w:rsidP="00076CDE">
      <w:pPr>
        <w:rPr>
          <w:sz w:val="28"/>
          <w:szCs w:val="28"/>
        </w:rPr>
      </w:pPr>
      <w:r>
        <w:rPr>
          <w:noProof/>
          <w:sz w:val="28"/>
          <w:szCs w:val="28"/>
        </w:rPr>
        <w:drawing>
          <wp:inline distT="0" distB="0" distL="0" distR="0" wp14:anchorId="16A302A0" wp14:editId="50394FCD">
            <wp:extent cx="6648450" cy="36480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8450" cy="3648075"/>
                    </a:xfrm>
                    <a:prstGeom prst="rect">
                      <a:avLst/>
                    </a:prstGeom>
                    <a:noFill/>
                    <a:ln>
                      <a:noFill/>
                    </a:ln>
                  </pic:spPr>
                </pic:pic>
              </a:graphicData>
            </a:graphic>
          </wp:inline>
        </w:drawing>
      </w:r>
    </w:p>
    <w:p w14:paraId="35C264B3" w14:textId="77777777" w:rsidR="00076CDE" w:rsidRDefault="00076CDE" w:rsidP="00076CDE">
      <w:pPr>
        <w:jc w:val="center"/>
        <w:rPr>
          <w:sz w:val="28"/>
          <w:szCs w:val="28"/>
        </w:rPr>
      </w:pPr>
      <w:r>
        <w:rPr>
          <w:noProof/>
          <w:sz w:val="28"/>
          <w:szCs w:val="28"/>
        </w:rPr>
        <w:lastRenderedPageBreak/>
        <w:drawing>
          <wp:inline distT="0" distB="0" distL="0" distR="0" wp14:anchorId="532BE15C" wp14:editId="318D62D7">
            <wp:extent cx="5829300" cy="3382850"/>
            <wp:effectExtent l="0" t="0" r="0" b="82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33114" cy="3385063"/>
                    </a:xfrm>
                    <a:prstGeom prst="rect">
                      <a:avLst/>
                    </a:prstGeom>
                    <a:noFill/>
                    <a:ln>
                      <a:noFill/>
                    </a:ln>
                  </pic:spPr>
                </pic:pic>
              </a:graphicData>
            </a:graphic>
          </wp:inline>
        </w:drawing>
      </w:r>
    </w:p>
    <w:p w14:paraId="5026354A" w14:textId="0414AB73" w:rsidR="00076CDE" w:rsidRDefault="00076CDE" w:rsidP="00076CDE">
      <w:pPr>
        <w:jc w:val="center"/>
        <w:rPr>
          <w:sz w:val="28"/>
          <w:szCs w:val="28"/>
        </w:rPr>
      </w:pPr>
      <w:r>
        <w:rPr>
          <w:noProof/>
          <w:sz w:val="28"/>
          <w:szCs w:val="28"/>
        </w:rPr>
        <w:drawing>
          <wp:inline distT="0" distB="0" distL="0" distR="0" wp14:anchorId="28021958" wp14:editId="73931224">
            <wp:extent cx="5886450" cy="2634968"/>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98003" cy="2640140"/>
                    </a:xfrm>
                    <a:prstGeom prst="rect">
                      <a:avLst/>
                    </a:prstGeom>
                    <a:noFill/>
                    <a:ln>
                      <a:noFill/>
                    </a:ln>
                  </pic:spPr>
                </pic:pic>
              </a:graphicData>
            </a:graphic>
          </wp:inline>
        </w:drawing>
      </w:r>
    </w:p>
    <w:p w14:paraId="3E96599F" w14:textId="34F7B96A" w:rsidR="00076CDE" w:rsidRDefault="00076CDE" w:rsidP="00076CDE">
      <w:pPr>
        <w:jc w:val="center"/>
        <w:rPr>
          <w:sz w:val="28"/>
          <w:szCs w:val="28"/>
        </w:rPr>
      </w:pPr>
      <w:r>
        <w:rPr>
          <w:noProof/>
          <w:sz w:val="28"/>
          <w:szCs w:val="28"/>
        </w:rPr>
        <w:drawing>
          <wp:inline distT="0" distB="0" distL="0" distR="0" wp14:anchorId="3F440568" wp14:editId="2F9044BE">
            <wp:extent cx="5816473" cy="340995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21560" cy="3412933"/>
                    </a:xfrm>
                    <a:prstGeom prst="rect">
                      <a:avLst/>
                    </a:prstGeom>
                    <a:noFill/>
                    <a:ln>
                      <a:noFill/>
                    </a:ln>
                  </pic:spPr>
                </pic:pic>
              </a:graphicData>
            </a:graphic>
          </wp:inline>
        </w:drawing>
      </w:r>
    </w:p>
    <w:p w14:paraId="67563851" w14:textId="77777777" w:rsidR="00A557BA" w:rsidRPr="00A557BA" w:rsidRDefault="00A557BA" w:rsidP="00A557BA">
      <w:pPr>
        <w:rPr>
          <w:b/>
          <w:bCs/>
          <w:sz w:val="44"/>
          <w:szCs w:val="44"/>
        </w:rPr>
      </w:pPr>
      <w:r w:rsidRPr="00A557BA">
        <w:rPr>
          <w:b/>
          <w:bCs/>
          <w:sz w:val="44"/>
          <w:szCs w:val="44"/>
        </w:rPr>
        <w:lastRenderedPageBreak/>
        <w:t>Patrones de diseño</w:t>
      </w:r>
    </w:p>
    <w:p w14:paraId="1E90D9F9" w14:textId="74958C3C" w:rsidR="00A557BA" w:rsidRDefault="00A557BA" w:rsidP="00A557BA">
      <w:pPr>
        <w:jc w:val="both"/>
        <w:rPr>
          <w:sz w:val="28"/>
          <w:szCs w:val="28"/>
        </w:rPr>
      </w:pPr>
      <w:r w:rsidRPr="00A557BA">
        <w:rPr>
          <w:sz w:val="28"/>
          <w:szCs w:val="28"/>
        </w:rPr>
        <w:t>Prácticamente en todas las áreas se desarrollan estándares para realizar algún</w:t>
      </w:r>
      <w:r>
        <w:rPr>
          <w:sz w:val="28"/>
          <w:szCs w:val="28"/>
        </w:rPr>
        <w:t xml:space="preserve"> </w:t>
      </w:r>
      <w:r w:rsidRPr="00A557BA">
        <w:rPr>
          <w:sz w:val="28"/>
          <w:szCs w:val="28"/>
        </w:rPr>
        <w:t>procedimiento. En informática no es diferente. Como su nombre indica, utilizar un</w:t>
      </w:r>
      <w:r>
        <w:rPr>
          <w:sz w:val="28"/>
          <w:szCs w:val="28"/>
        </w:rPr>
        <w:t xml:space="preserve"> </w:t>
      </w:r>
      <w:r w:rsidRPr="00A557BA">
        <w:rPr>
          <w:sz w:val="28"/>
          <w:szCs w:val="28"/>
        </w:rPr>
        <w:t>patrón de diseño es correspondiente a utilizar una estructura de programación ya</w:t>
      </w:r>
      <w:r>
        <w:rPr>
          <w:sz w:val="28"/>
          <w:szCs w:val="28"/>
        </w:rPr>
        <w:t xml:space="preserve"> </w:t>
      </w:r>
      <w:r w:rsidRPr="00A557BA">
        <w:rPr>
          <w:sz w:val="28"/>
          <w:szCs w:val="28"/>
        </w:rPr>
        <w:t>conocida y consolidada en el mercado, cuya función está</w:t>
      </w:r>
      <w:r>
        <w:rPr>
          <w:sz w:val="28"/>
          <w:szCs w:val="28"/>
        </w:rPr>
        <w:t xml:space="preserve"> </w:t>
      </w:r>
      <w:r w:rsidRPr="00A557BA">
        <w:rPr>
          <w:sz w:val="28"/>
          <w:szCs w:val="28"/>
        </w:rPr>
        <w:t>previamente definida. Un patrón de diseño, también</w:t>
      </w:r>
      <w:r>
        <w:rPr>
          <w:sz w:val="28"/>
          <w:szCs w:val="28"/>
        </w:rPr>
        <w:t xml:space="preserve"> </w:t>
      </w:r>
      <w:r w:rsidRPr="00A557BA">
        <w:rPr>
          <w:sz w:val="28"/>
          <w:szCs w:val="28"/>
        </w:rPr>
        <w:t>conocido por el término original en inglés design pattern,</w:t>
      </w:r>
      <w:r>
        <w:rPr>
          <w:sz w:val="28"/>
          <w:szCs w:val="28"/>
        </w:rPr>
        <w:t xml:space="preserve"> </w:t>
      </w:r>
      <w:r w:rsidRPr="00A557BA">
        <w:rPr>
          <w:sz w:val="28"/>
          <w:szCs w:val="28"/>
        </w:rPr>
        <w:t>describe una solución general reutilizable para un</w:t>
      </w:r>
      <w:r>
        <w:rPr>
          <w:sz w:val="28"/>
          <w:szCs w:val="28"/>
        </w:rPr>
        <w:t xml:space="preserve"> </w:t>
      </w:r>
      <w:r w:rsidRPr="00A557BA">
        <w:rPr>
          <w:sz w:val="28"/>
          <w:szCs w:val="28"/>
        </w:rPr>
        <w:t>problema recurrente en el desarrollo de sistemas de</w:t>
      </w:r>
      <w:r>
        <w:rPr>
          <w:sz w:val="28"/>
          <w:szCs w:val="28"/>
        </w:rPr>
        <w:t xml:space="preserve"> </w:t>
      </w:r>
      <w:r w:rsidRPr="00A557BA">
        <w:rPr>
          <w:sz w:val="28"/>
          <w:szCs w:val="28"/>
        </w:rPr>
        <w:t>software orientados a objetos. No es un código</w:t>
      </w:r>
      <w:r>
        <w:rPr>
          <w:sz w:val="28"/>
          <w:szCs w:val="28"/>
        </w:rPr>
        <w:t xml:space="preserve"> </w:t>
      </w:r>
      <w:r w:rsidRPr="00A557BA">
        <w:rPr>
          <w:sz w:val="28"/>
          <w:szCs w:val="28"/>
        </w:rPr>
        <w:t>prefabricado, una versión final, sino un modelo de cómo</w:t>
      </w:r>
      <w:r>
        <w:rPr>
          <w:sz w:val="28"/>
          <w:szCs w:val="28"/>
        </w:rPr>
        <w:t xml:space="preserve"> </w:t>
      </w:r>
      <w:r w:rsidRPr="00A557BA">
        <w:rPr>
          <w:sz w:val="28"/>
          <w:szCs w:val="28"/>
        </w:rPr>
        <w:t>resolver un determinado problema. Los patrones de</w:t>
      </w:r>
      <w:r>
        <w:rPr>
          <w:sz w:val="28"/>
          <w:szCs w:val="28"/>
        </w:rPr>
        <w:t xml:space="preserve"> </w:t>
      </w:r>
      <w:r w:rsidRPr="00A557BA">
        <w:rPr>
          <w:sz w:val="28"/>
          <w:szCs w:val="28"/>
        </w:rPr>
        <w:t>diseño definen las relaciones e interacciones entre clases</w:t>
      </w:r>
      <w:r>
        <w:rPr>
          <w:sz w:val="28"/>
          <w:szCs w:val="28"/>
        </w:rPr>
        <w:t xml:space="preserve"> </w:t>
      </w:r>
      <w:r w:rsidRPr="00A557BA">
        <w:rPr>
          <w:sz w:val="28"/>
          <w:szCs w:val="28"/>
        </w:rPr>
        <w:t>u objetos, sin especificar los detalles de los involucrados.</w:t>
      </w:r>
      <w:r>
        <w:rPr>
          <w:sz w:val="28"/>
          <w:szCs w:val="28"/>
        </w:rPr>
        <w:t xml:space="preserve"> </w:t>
      </w:r>
      <w:r w:rsidRPr="00A557BA">
        <w:rPr>
          <w:sz w:val="28"/>
          <w:szCs w:val="28"/>
        </w:rPr>
        <w:t>Conceptualmente, un patrón de diseño debe definir: un</w:t>
      </w:r>
      <w:r>
        <w:rPr>
          <w:sz w:val="28"/>
          <w:szCs w:val="28"/>
        </w:rPr>
        <w:t xml:space="preserve"> </w:t>
      </w:r>
      <w:r w:rsidRPr="00A557BA">
        <w:rPr>
          <w:sz w:val="28"/>
          <w:szCs w:val="28"/>
        </w:rPr>
        <w:t>nombre, el problema, la solución, cuándo aplicar esa</w:t>
      </w:r>
      <w:r>
        <w:rPr>
          <w:sz w:val="28"/>
          <w:szCs w:val="28"/>
        </w:rPr>
        <w:t xml:space="preserve"> </w:t>
      </w:r>
      <w:r w:rsidRPr="00A557BA">
        <w:rPr>
          <w:sz w:val="28"/>
          <w:szCs w:val="28"/>
        </w:rPr>
        <w:t>solución y las consecuencias de hacerlo.</w:t>
      </w:r>
    </w:p>
    <w:p w14:paraId="2831C446" w14:textId="5256A001" w:rsidR="00A557BA" w:rsidRDefault="00A557BA" w:rsidP="00A557BA">
      <w:pPr>
        <w:jc w:val="both"/>
        <w:rPr>
          <w:sz w:val="28"/>
          <w:szCs w:val="28"/>
        </w:rPr>
      </w:pPr>
      <w:r>
        <w:rPr>
          <w:noProof/>
          <w:sz w:val="28"/>
          <w:szCs w:val="28"/>
        </w:rPr>
        <w:drawing>
          <wp:inline distT="0" distB="0" distL="0" distR="0" wp14:anchorId="40D59FF8" wp14:editId="1A2FB098">
            <wp:extent cx="6638925" cy="876300"/>
            <wp:effectExtent l="0" t="0" r="952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638925" cy="876300"/>
                    </a:xfrm>
                    <a:prstGeom prst="rect">
                      <a:avLst/>
                    </a:prstGeom>
                    <a:noFill/>
                    <a:ln>
                      <a:noFill/>
                    </a:ln>
                  </pic:spPr>
                </pic:pic>
              </a:graphicData>
            </a:graphic>
          </wp:inline>
        </w:drawing>
      </w:r>
    </w:p>
    <w:p w14:paraId="6045254C" w14:textId="1938543A" w:rsidR="00A557BA" w:rsidRDefault="00A557BA" w:rsidP="00A557BA">
      <w:pPr>
        <w:jc w:val="both"/>
        <w:rPr>
          <w:sz w:val="28"/>
          <w:szCs w:val="28"/>
        </w:rPr>
      </w:pPr>
      <w:r>
        <w:rPr>
          <w:sz w:val="28"/>
          <w:szCs w:val="28"/>
        </w:rPr>
        <w:t>Singleton es un patron de diseño de creacino que garantiza que una clase tenga una sola instancia y define un punto de acceso global para ella.</w:t>
      </w:r>
    </w:p>
    <w:p w14:paraId="2103F463" w14:textId="5DC1855A" w:rsidR="00A557BA" w:rsidRDefault="00A557BA" w:rsidP="00A557BA">
      <w:pPr>
        <w:pStyle w:val="Prrafodelista"/>
        <w:numPr>
          <w:ilvl w:val="0"/>
          <w:numId w:val="12"/>
        </w:numPr>
        <w:jc w:val="both"/>
        <w:rPr>
          <w:sz w:val="28"/>
          <w:szCs w:val="28"/>
        </w:rPr>
      </w:pPr>
      <w:r>
        <w:rPr>
          <w:sz w:val="28"/>
          <w:szCs w:val="28"/>
        </w:rPr>
        <w:t>En el patron Singleton, una clase administra su propia instancia y evita que cualquier otra clase cree una instancia de ella.</w:t>
      </w:r>
    </w:p>
    <w:p w14:paraId="6425B5C5" w14:textId="71D114DE" w:rsidR="00A557BA" w:rsidRDefault="00A557BA" w:rsidP="00A557BA">
      <w:pPr>
        <w:pStyle w:val="Prrafodelista"/>
        <w:numPr>
          <w:ilvl w:val="0"/>
          <w:numId w:val="12"/>
        </w:numPr>
        <w:jc w:val="both"/>
        <w:rPr>
          <w:sz w:val="28"/>
          <w:szCs w:val="28"/>
        </w:rPr>
      </w:pPr>
      <w:r>
        <w:rPr>
          <w:sz w:val="28"/>
          <w:szCs w:val="28"/>
        </w:rPr>
        <w:t>Para crear la instancia usando el patron Singleton, debe pasar obligatoriamente por la clase, ninguna otra clase puede instanciarla.</w:t>
      </w:r>
    </w:p>
    <w:p w14:paraId="7D1A70DF" w14:textId="38C56EC9" w:rsidR="00A557BA" w:rsidRDefault="00A557BA" w:rsidP="00A557BA">
      <w:pPr>
        <w:pStyle w:val="Prrafodelista"/>
        <w:numPr>
          <w:ilvl w:val="0"/>
          <w:numId w:val="12"/>
        </w:numPr>
        <w:jc w:val="both"/>
        <w:rPr>
          <w:sz w:val="28"/>
          <w:szCs w:val="28"/>
        </w:rPr>
      </w:pPr>
      <w:r>
        <w:rPr>
          <w:sz w:val="28"/>
          <w:szCs w:val="28"/>
        </w:rPr>
        <w:t>El patron Singleton tambien proporciona un punto de acceso global a su instancia.</w:t>
      </w:r>
    </w:p>
    <w:p w14:paraId="0937E8A5" w14:textId="56FB069F" w:rsidR="00A557BA" w:rsidRDefault="00A557BA" w:rsidP="00A557BA">
      <w:pPr>
        <w:pStyle w:val="Prrafodelista"/>
        <w:numPr>
          <w:ilvl w:val="0"/>
          <w:numId w:val="12"/>
        </w:numPr>
        <w:jc w:val="both"/>
        <w:rPr>
          <w:sz w:val="28"/>
          <w:szCs w:val="28"/>
        </w:rPr>
      </w:pPr>
      <w:r>
        <w:rPr>
          <w:sz w:val="28"/>
          <w:szCs w:val="28"/>
        </w:rPr>
        <w:t>La clase en si siempre ofrecera su propia instancia y, si aun no tiene una, crea y devuelve esta instancia recien creada.</w:t>
      </w:r>
    </w:p>
    <w:p w14:paraId="7739F23A" w14:textId="79705B31" w:rsidR="00257C8C" w:rsidRPr="00257C8C" w:rsidRDefault="00257C8C" w:rsidP="00257C8C">
      <w:pPr>
        <w:jc w:val="both"/>
        <w:rPr>
          <w:b/>
          <w:bCs/>
          <w:sz w:val="32"/>
          <w:szCs w:val="32"/>
        </w:rPr>
      </w:pPr>
      <w:r>
        <w:rPr>
          <w:b/>
          <w:bCs/>
          <w:sz w:val="32"/>
          <w:szCs w:val="32"/>
        </w:rPr>
        <w:t>Crear una clase con el patron singleton.</w:t>
      </w:r>
    </w:p>
    <w:p w14:paraId="4BA588CF" w14:textId="66674CA0" w:rsidR="00A557BA" w:rsidRDefault="00A557BA" w:rsidP="00A557BA">
      <w:pPr>
        <w:jc w:val="both"/>
        <w:rPr>
          <w:sz w:val="28"/>
          <w:szCs w:val="28"/>
        </w:rPr>
      </w:pPr>
      <w:r>
        <w:rPr>
          <w:sz w:val="28"/>
          <w:szCs w:val="28"/>
        </w:rPr>
        <w:t>Para crear una clase con el patron singleton es necesario realizar los siguientes pasos.</w:t>
      </w:r>
    </w:p>
    <w:p w14:paraId="23F390A3" w14:textId="3F8748D6" w:rsidR="00257C8C" w:rsidRDefault="00257C8C" w:rsidP="00257C8C">
      <w:pPr>
        <w:pStyle w:val="Prrafodelista"/>
        <w:numPr>
          <w:ilvl w:val="0"/>
          <w:numId w:val="13"/>
        </w:numPr>
        <w:jc w:val="both"/>
        <w:rPr>
          <w:sz w:val="28"/>
          <w:szCs w:val="28"/>
        </w:rPr>
      </w:pPr>
      <w:r>
        <w:rPr>
          <w:sz w:val="28"/>
          <w:szCs w:val="28"/>
        </w:rPr>
        <w:t xml:space="preserve">Crear un </w:t>
      </w:r>
      <w:r>
        <w:rPr>
          <w:b/>
          <w:bCs/>
          <w:sz w:val="28"/>
          <w:szCs w:val="28"/>
        </w:rPr>
        <w:t>atributo estatico del mismo tipo que la clase con el nombre de instancia.</w:t>
      </w:r>
    </w:p>
    <w:p w14:paraId="44021D06" w14:textId="66A6DCF6" w:rsidR="00257C8C" w:rsidRDefault="00257C8C" w:rsidP="00257C8C">
      <w:pPr>
        <w:pStyle w:val="Prrafodelista"/>
        <w:numPr>
          <w:ilvl w:val="0"/>
          <w:numId w:val="13"/>
        </w:numPr>
        <w:jc w:val="both"/>
        <w:rPr>
          <w:sz w:val="28"/>
          <w:szCs w:val="28"/>
        </w:rPr>
      </w:pPr>
      <w:r>
        <w:rPr>
          <w:sz w:val="28"/>
          <w:szCs w:val="28"/>
        </w:rPr>
        <w:t xml:space="preserve">Todos los constructores de la clase deben usar el modificador </w:t>
      </w:r>
      <w:r>
        <w:rPr>
          <w:b/>
          <w:bCs/>
          <w:sz w:val="28"/>
          <w:szCs w:val="28"/>
        </w:rPr>
        <w:t>private.</w:t>
      </w:r>
    </w:p>
    <w:p w14:paraId="2A77B005" w14:textId="711CA07F" w:rsidR="00257C8C" w:rsidRDefault="00257C8C" w:rsidP="00257C8C">
      <w:pPr>
        <w:pStyle w:val="Prrafodelista"/>
        <w:numPr>
          <w:ilvl w:val="0"/>
          <w:numId w:val="13"/>
        </w:numPr>
        <w:jc w:val="both"/>
        <w:rPr>
          <w:sz w:val="28"/>
          <w:szCs w:val="28"/>
        </w:rPr>
      </w:pPr>
      <w:r>
        <w:rPr>
          <w:sz w:val="28"/>
          <w:szCs w:val="28"/>
        </w:rPr>
        <w:t xml:space="preserve">Crear un metodo </w:t>
      </w:r>
      <w:r>
        <w:rPr>
          <w:b/>
          <w:bCs/>
          <w:sz w:val="28"/>
          <w:szCs w:val="28"/>
        </w:rPr>
        <w:t>getInstance()</w:t>
      </w:r>
      <w:r>
        <w:rPr>
          <w:sz w:val="28"/>
          <w:szCs w:val="28"/>
        </w:rPr>
        <w:t xml:space="preserve"> estatico que devuelva el atributo de instancia.</w:t>
      </w:r>
    </w:p>
    <w:p w14:paraId="72460B44" w14:textId="4B21DFFA" w:rsidR="00257C8C" w:rsidRDefault="00257C8C" w:rsidP="00257C8C">
      <w:pPr>
        <w:jc w:val="center"/>
        <w:rPr>
          <w:sz w:val="28"/>
          <w:szCs w:val="28"/>
        </w:rPr>
      </w:pPr>
      <w:r>
        <w:rPr>
          <w:noProof/>
          <w:sz w:val="28"/>
          <w:szCs w:val="28"/>
        </w:rPr>
        <w:drawing>
          <wp:inline distT="0" distB="0" distL="0" distR="0" wp14:anchorId="76E1C375" wp14:editId="5B3567CD">
            <wp:extent cx="4210050" cy="166084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19187" cy="1664450"/>
                    </a:xfrm>
                    <a:prstGeom prst="rect">
                      <a:avLst/>
                    </a:prstGeom>
                    <a:noFill/>
                    <a:ln>
                      <a:noFill/>
                    </a:ln>
                  </pic:spPr>
                </pic:pic>
              </a:graphicData>
            </a:graphic>
          </wp:inline>
        </w:drawing>
      </w:r>
    </w:p>
    <w:p w14:paraId="6D9A5083" w14:textId="1B2047E2" w:rsidR="00257C8C" w:rsidRDefault="00257C8C" w:rsidP="00257C8C">
      <w:pPr>
        <w:jc w:val="center"/>
        <w:rPr>
          <w:sz w:val="28"/>
          <w:szCs w:val="28"/>
        </w:rPr>
      </w:pPr>
      <w:r>
        <w:rPr>
          <w:noProof/>
          <w:sz w:val="28"/>
          <w:szCs w:val="28"/>
        </w:rPr>
        <w:lastRenderedPageBreak/>
        <w:drawing>
          <wp:inline distT="0" distB="0" distL="0" distR="0" wp14:anchorId="4CDCDE31" wp14:editId="16C27F9F">
            <wp:extent cx="6426113" cy="375285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31216" cy="3755830"/>
                    </a:xfrm>
                    <a:prstGeom prst="rect">
                      <a:avLst/>
                    </a:prstGeom>
                    <a:noFill/>
                    <a:ln>
                      <a:noFill/>
                    </a:ln>
                  </pic:spPr>
                </pic:pic>
              </a:graphicData>
            </a:graphic>
          </wp:inline>
        </w:drawing>
      </w:r>
    </w:p>
    <w:p w14:paraId="54A9F76D" w14:textId="77777777" w:rsidR="00257C8C" w:rsidRDefault="00257C8C" w:rsidP="00257C8C">
      <w:pPr>
        <w:jc w:val="center"/>
        <w:rPr>
          <w:sz w:val="28"/>
          <w:szCs w:val="28"/>
        </w:rPr>
      </w:pPr>
    </w:p>
    <w:p w14:paraId="58DEA634" w14:textId="45FB4C46" w:rsidR="00257C8C" w:rsidRDefault="00257C8C" w:rsidP="00257C8C">
      <w:pPr>
        <w:jc w:val="center"/>
        <w:rPr>
          <w:sz w:val="28"/>
          <w:szCs w:val="28"/>
        </w:rPr>
      </w:pPr>
      <w:r>
        <w:rPr>
          <w:noProof/>
          <w:sz w:val="28"/>
          <w:szCs w:val="28"/>
        </w:rPr>
        <w:drawing>
          <wp:inline distT="0" distB="0" distL="0" distR="0" wp14:anchorId="181DC090" wp14:editId="36421D92">
            <wp:extent cx="6610350" cy="17907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10350" cy="1790700"/>
                    </a:xfrm>
                    <a:prstGeom prst="rect">
                      <a:avLst/>
                    </a:prstGeom>
                    <a:noFill/>
                    <a:ln>
                      <a:noFill/>
                    </a:ln>
                  </pic:spPr>
                </pic:pic>
              </a:graphicData>
            </a:graphic>
          </wp:inline>
        </w:drawing>
      </w:r>
    </w:p>
    <w:p w14:paraId="17FFA8CC" w14:textId="77777777" w:rsidR="00257C8C" w:rsidRDefault="00257C8C" w:rsidP="00257C8C">
      <w:pPr>
        <w:rPr>
          <w:sz w:val="28"/>
          <w:szCs w:val="28"/>
        </w:rPr>
      </w:pPr>
    </w:p>
    <w:p w14:paraId="7D20A41E" w14:textId="1785F89A" w:rsidR="00257C8C" w:rsidRDefault="00257C8C" w:rsidP="00257C8C">
      <w:pPr>
        <w:rPr>
          <w:sz w:val="28"/>
          <w:szCs w:val="28"/>
        </w:rPr>
      </w:pPr>
      <w:r>
        <w:rPr>
          <w:noProof/>
          <w:sz w:val="28"/>
          <w:szCs w:val="28"/>
        </w:rPr>
        <w:drawing>
          <wp:inline distT="0" distB="0" distL="0" distR="0" wp14:anchorId="51EFCE9B" wp14:editId="035C2347">
            <wp:extent cx="6638925" cy="276225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38925" cy="2762250"/>
                    </a:xfrm>
                    <a:prstGeom prst="rect">
                      <a:avLst/>
                    </a:prstGeom>
                    <a:noFill/>
                    <a:ln>
                      <a:noFill/>
                    </a:ln>
                  </pic:spPr>
                </pic:pic>
              </a:graphicData>
            </a:graphic>
          </wp:inline>
        </w:drawing>
      </w:r>
    </w:p>
    <w:p w14:paraId="099EE3EC" w14:textId="381FA403" w:rsidR="00257C8C" w:rsidRDefault="00257C8C" w:rsidP="00257C8C">
      <w:pPr>
        <w:rPr>
          <w:sz w:val="28"/>
          <w:szCs w:val="28"/>
        </w:rPr>
      </w:pPr>
    </w:p>
    <w:p w14:paraId="30E3CA60" w14:textId="2C2C6A40" w:rsidR="00257C8C" w:rsidRDefault="00407858" w:rsidP="00257C8C">
      <w:pPr>
        <w:rPr>
          <w:sz w:val="28"/>
          <w:szCs w:val="28"/>
        </w:rPr>
      </w:pPr>
      <w:r>
        <w:rPr>
          <w:noProof/>
          <w:sz w:val="28"/>
          <w:szCs w:val="28"/>
        </w:rPr>
        <w:lastRenderedPageBreak/>
        <w:drawing>
          <wp:inline distT="0" distB="0" distL="0" distR="0" wp14:anchorId="5704EFAB" wp14:editId="56A69460">
            <wp:extent cx="6638925" cy="3705225"/>
            <wp:effectExtent l="0" t="0" r="9525"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38925" cy="3705225"/>
                    </a:xfrm>
                    <a:prstGeom prst="rect">
                      <a:avLst/>
                    </a:prstGeom>
                    <a:noFill/>
                    <a:ln>
                      <a:noFill/>
                    </a:ln>
                  </pic:spPr>
                </pic:pic>
              </a:graphicData>
            </a:graphic>
          </wp:inline>
        </w:drawing>
      </w:r>
    </w:p>
    <w:p w14:paraId="6688167E" w14:textId="77777777" w:rsidR="00407858" w:rsidRDefault="00407858" w:rsidP="00257C8C">
      <w:pPr>
        <w:rPr>
          <w:b/>
          <w:bCs/>
          <w:sz w:val="52"/>
          <w:szCs w:val="52"/>
        </w:rPr>
      </w:pPr>
    </w:p>
    <w:p w14:paraId="3EF4D305" w14:textId="0DD3C801" w:rsidR="00407858" w:rsidRDefault="00407858" w:rsidP="00257C8C">
      <w:pPr>
        <w:rPr>
          <w:b/>
          <w:bCs/>
          <w:sz w:val="52"/>
          <w:szCs w:val="52"/>
        </w:rPr>
      </w:pPr>
      <w:r w:rsidRPr="00407858">
        <w:rPr>
          <w:b/>
          <w:bCs/>
          <w:sz w:val="52"/>
          <w:szCs w:val="52"/>
        </w:rPr>
        <w:t>Dos implementaciones de singleton</w:t>
      </w:r>
    </w:p>
    <w:p w14:paraId="10AC74E1" w14:textId="2251AA67" w:rsidR="00407858" w:rsidRDefault="00407858" w:rsidP="00257C8C">
      <w:pPr>
        <w:rPr>
          <w:b/>
          <w:bCs/>
          <w:sz w:val="52"/>
          <w:szCs w:val="52"/>
        </w:rPr>
      </w:pPr>
      <w:r>
        <w:rPr>
          <w:b/>
          <w:bCs/>
          <w:noProof/>
          <w:sz w:val="52"/>
          <w:szCs w:val="52"/>
        </w:rPr>
        <w:drawing>
          <wp:inline distT="0" distB="0" distL="0" distR="0" wp14:anchorId="4FAE2281" wp14:editId="509F9EA8">
            <wp:extent cx="6467475" cy="4572000"/>
            <wp:effectExtent l="0" t="0" r="952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67475" cy="4572000"/>
                    </a:xfrm>
                    <a:prstGeom prst="rect">
                      <a:avLst/>
                    </a:prstGeom>
                    <a:noFill/>
                    <a:ln>
                      <a:noFill/>
                    </a:ln>
                  </pic:spPr>
                </pic:pic>
              </a:graphicData>
            </a:graphic>
          </wp:inline>
        </w:drawing>
      </w:r>
    </w:p>
    <w:p w14:paraId="3202FFF2" w14:textId="1788F304" w:rsidR="00407858" w:rsidRDefault="00407858" w:rsidP="00257C8C">
      <w:pPr>
        <w:pBdr>
          <w:bottom w:val="wave" w:sz="6" w:space="1" w:color="auto"/>
        </w:pBdr>
        <w:rPr>
          <w:b/>
          <w:bCs/>
          <w:sz w:val="52"/>
          <w:szCs w:val="52"/>
        </w:rPr>
      </w:pPr>
      <w:r>
        <w:rPr>
          <w:b/>
          <w:bCs/>
          <w:noProof/>
          <w:sz w:val="52"/>
          <w:szCs w:val="52"/>
        </w:rPr>
        <w:lastRenderedPageBreak/>
        <w:drawing>
          <wp:inline distT="0" distB="0" distL="0" distR="0" wp14:anchorId="386046F4" wp14:editId="02381E31">
            <wp:extent cx="6362700" cy="3552825"/>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62700" cy="3552825"/>
                    </a:xfrm>
                    <a:prstGeom prst="rect">
                      <a:avLst/>
                    </a:prstGeom>
                    <a:noFill/>
                    <a:ln>
                      <a:noFill/>
                    </a:ln>
                  </pic:spPr>
                </pic:pic>
              </a:graphicData>
            </a:graphic>
          </wp:inline>
        </w:drawing>
      </w:r>
    </w:p>
    <w:p w14:paraId="7BDFB1E6" w14:textId="77777777" w:rsidR="003B445F" w:rsidRDefault="003B445F" w:rsidP="00257C8C">
      <w:pPr>
        <w:pBdr>
          <w:bottom w:val="wave" w:sz="6" w:space="1" w:color="auto"/>
        </w:pBdr>
        <w:rPr>
          <w:b/>
          <w:bCs/>
          <w:sz w:val="52"/>
          <w:szCs w:val="52"/>
        </w:rPr>
      </w:pPr>
    </w:p>
    <w:p w14:paraId="521FC840" w14:textId="4FB8AF67" w:rsidR="003B445F" w:rsidRDefault="003B445F" w:rsidP="00257C8C">
      <w:pPr>
        <w:rPr>
          <w:b/>
          <w:bCs/>
          <w:sz w:val="52"/>
          <w:szCs w:val="52"/>
        </w:rPr>
      </w:pPr>
      <w:r>
        <w:rPr>
          <w:b/>
          <w:bCs/>
          <w:noProof/>
          <w:sz w:val="52"/>
          <w:szCs w:val="52"/>
        </w:rPr>
        <w:drawing>
          <wp:inline distT="0" distB="0" distL="0" distR="0" wp14:anchorId="4FC63D3C" wp14:editId="58204B09">
            <wp:extent cx="6638925" cy="1228725"/>
            <wp:effectExtent l="0" t="0" r="9525"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38925" cy="1228725"/>
                    </a:xfrm>
                    <a:prstGeom prst="rect">
                      <a:avLst/>
                    </a:prstGeom>
                    <a:noFill/>
                    <a:ln>
                      <a:noFill/>
                    </a:ln>
                  </pic:spPr>
                </pic:pic>
              </a:graphicData>
            </a:graphic>
          </wp:inline>
        </w:drawing>
      </w:r>
    </w:p>
    <w:p w14:paraId="040F08FC" w14:textId="77777777" w:rsidR="003B445F" w:rsidRDefault="003B445F" w:rsidP="00257C8C">
      <w:pPr>
        <w:rPr>
          <w:sz w:val="28"/>
          <w:szCs w:val="28"/>
        </w:rPr>
      </w:pPr>
    </w:p>
    <w:p w14:paraId="7B2DDD27" w14:textId="65A4F31A" w:rsidR="003B445F" w:rsidRDefault="003B445F" w:rsidP="00257C8C">
      <w:pPr>
        <w:rPr>
          <w:sz w:val="28"/>
          <w:szCs w:val="28"/>
        </w:rPr>
      </w:pPr>
      <w:r>
        <w:rPr>
          <w:sz w:val="28"/>
          <w:szCs w:val="28"/>
        </w:rPr>
        <w:t xml:space="preserve">El patron de diseño </w:t>
      </w:r>
      <w:r>
        <w:rPr>
          <w:b/>
          <w:bCs/>
          <w:sz w:val="28"/>
          <w:szCs w:val="28"/>
        </w:rPr>
        <w:t>Factory</w:t>
      </w:r>
      <w:r>
        <w:rPr>
          <w:sz w:val="28"/>
          <w:szCs w:val="28"/>
        </w:rPr>
        <w:t xml:space="preserve"> es uno de los principales patrones de diseño y uno de los mas utilizados en la mayoria de los lenguajes de programacion en la actualidad.</w:t>
      </w:r>
    </w:p>
    <w:p w14:paraId="35DEE2BD" w14:textId="6881E242" w:rsidR="003B445F" w:rsidRDefault="003B445F" w:rsidP="00257C8C">
      <w:pPr>
        <w:rPr>
          <w:sz w:val="28"/>
          <w:szCs w:val="28"/>
        </w:rPr>
      </w:pPr>
      <w:r>
        <w:rPr>
          <w:sz w:val="28"/>
          <w:szCs w:val="28"/>
        </w:rPr>
        <w:t>Tiene dos variaciones:</w:t>
      </w:r>
    </w:p>
    <w:p w14:paraId="59D1DF62" w14:textId="03B9C276" w:rsidR="003B445F" w:rsidRPr="003B445F" w:rsidRDefault="003B445F" w:rsidP="003B445F">
      <w:pPr>
        <w:pStyle w:val="Prrafodelista"/>
        <w:numPr>
          <w:ilvl w:val="0"/>
          <w:numId w:val="14"/>
        </w:numPr>
        <w:rPr>
          <w:sz w:val="28"/>
          <w:szCs w:val="28"/>
        </w:rPr>
      </w:pPr>
      <w:r>
        <w:rPr>
          <w:b/>
          <w:bCs/>
          <w:sz w:val="28"/>
          <w:szCs w:val="28"/>
        </w:rPr>
        <w:t>Factory Method</w:t>
      </w:r>
    </w:p>
    <w:p w14:paraId="0865CCB0" w14:textId="0285AFD7" w:rsidR="003B445F" w:rsidRPr="003B445F" w:rsidRDefault="003B445F" w:rsidP="003B445F">
      <w:pPr>
        <w:pStyle w:val="Prrafodelista"/>
        <w:numPr>
          <w:ilvl w:val="0"/>
          <w:numId w:val="14"/>
        </w:numPr>
        <w:rPr>
          <w:sz w:val="28"/>
          <w:szCs w:val="28"/>
        </w:rPr>
      </w:pPr>
      <w:r>
        <w:rPr>
          <w:b/>
          <w:bCs/>
          <w:sz w:val="28"/>
          <w:szCs w:val="28"/>
        </w:rPr>
        <w:t>Abstract Factory</w:t>
      </w:r>
    </w:p>
    <w:p w14:paraId="5DB78CE4" w14:textId="77777777" w:rsidR="003B445F" w:rsidRPr="003B445F" w:rsidRDefault="003B445F" w:rsidP="003B445F">
      <w:pPr>
        <w:pStyle w:val="Prrafodelista"/>
        <w:rPr>
          <w:sz w:val="28"/>
          <w:szCs w:val="28"/>
        </w:rPr>
      </w:pPr>
    </w:p>
    <w:p w14:paraId="3B96CD15" w14:textId="07C062C9" w:rsidR="003B445F" w:rsidRDefault="003B445F" w:rsidP="003B445F">
      <w:pPr>
        <w:ind w:left="360"/>
        <w:rPr>
          <w:sz w:val="28"/>
          <w:szCs w:val="28"/>
        </w:rPr>
      </w:pPr>
      <w:r>
        <w:rPr>
          <w:noProof/>
          <w:sz w:val="28"/>
          <w:szCs w:val="28"/>
        </w:rPr>
        <w:drawing>
          <wp:inline distT="0" distB="0" distL="0" distR="0" wp14:anchorId="0F047F6A" wp14:editId="09F1C729">
            <wp:extent cx="6200775" cy="1838325"/>
            <wp:effectExtent l="0" t="0" r="9525"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00775" cy="1838325"/>
                    </a:xfrm>
                    <a:prstGeom prst="rect">
                      <a:avLst/>
                    </a:prstGeom>
                    <a:noFill/>
                    <a:ln>
                      <a:noFill/>
                    </a:ln>
                  </pic:spPr>
                </pic:pic>
              </a:graphicData>
            </a:graphic>
          </wp:inline>
        </w:drawing>
      </w:r>
    </w:p>
    <w:p w14:paraId="16524C47" w14:textId="77777777" w:rsidR="00253CF3" w:rsidRDefault="00253CF3" w:rsidP="00253CF3">
      <w:pPr>
        <w:ind w:left="360"/>
        <w:rPr>
          <w:sz w:val="28"/>
          <w:szCs w:val="28"/>
        </w:rPr>
      </w:pPr>
    </w:p>
    <w:p w14:paraId="69EA050F" w14:textId="77777777" w:rsidR="00253CF3" w:rsidRDefault="00253CF3" w:rsidP="00253CF3">
      <w:pPr>
        <w:ind w:left="360"/>
        <w:rPr>
          <w:sz w:val="28"/>
          <w:szCs w:val="28"/>
        </w:rPr>
      </w:pPr>
    </w:p>
    <w:p w14:paraId="59D246DC" w14:textId="77777777" w:rsidR="00253CF3" w:rsidRDefault="00253CF3" w:rsidP="00253CF3">
      <w:pPr>
        <w:ind w:left="360"/>
        <w:rPr>
          <w:sz w:val="28"/>
          <w:szCs w:val="28"/>
        </w:rPr>
      </w:pPr>
    </w:p>
    <w:p w14:paraId="3E99B33A" w14:textId="51D0FEF8" w:rsidR="003B445F" w:rsidRDefault="00253CF3" w:rsidP="00253CF3">
      <w:pPr>
        <w:ind w:left="360"/>
        <w:rPr>
          <w:sz w:val="28"/>
          <w:szCs w:val="28"/>
        </w:rPr>
      </w:pPr>
      <w:r>
        <w:rPr>
          <w:noProof/>
          <w:sz w:val="28"/>
          <w:szCs w:val="28"/>
        </w:rPr>
        <w:drawing>
          <wp:inline distT="0" distB="0" distL="0" distR="0" wp14:anchorId="3CD4AF25" wp14:editId="1DB6405C">
            <wp:extent cx="6260327" cy="3581400"/>
            <wp:effectExtent l="0" t="0" r="762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71491" cy="3587787"/>
                    </a:xfrm>
                    <a:prstGeom prst="rect">
                      <a:avLst/>
                    </a:prstGeom>
                    <a:noFill/>
                    <a:ln>
                      <a:noFill/>
                    </a:ln>
                  </pic:spPr>
                </pic:pic>
              </a:graphicData>
            </a:graphic>
          </wp:inline>
        </w:drawing>
      </w:r>
    </w:p>
    <w:p w14:paraId="21BAB472" w14:textId="77777777" w:rsidR="00253CF3" w:rsidRDefault="00253CF3" w:rsidP="003B445F">
      <w:pPr>
        <w:ind w:left="360"/>
        <w:rPr>
          <w:sz w:val="28"/>
          <w:szCs w:val="28"/>
        </w:rPr>
      </w:pPr>
    </w:p>
    <w:p w14:paraId="0011EE28" w14:textId="77777777" w:rsidR="00253CF3" w:rsidRDefault="00253CF3" w:rsidP="003B445F">
      <w:pPr>
        <w:ind w:left="360"/>
        <w:rPr>
          <w:sz w:val="28"/>
          <w:szCs w:val="28"/>
        </w:rPr>
      </w:pPr>
    </w:p>
    <w:p w14:paraId="4EA74818" w14:textId="73CFDBEA" w:rsidR="003B445F" w:rsidRDefault="00253CF3" w:rsidP="003B445F">
      <w:pPr>
        <w:ind w:left="360"/>
        <w:rPr>
          <w:sz w:val="28"/>
          <w:szCs w:val="28"/>
        </w:rPr>
      </w:pPr>
      <w:r>
        <w:rPr>
          <w:noProof/>
          <w:sz w:val="28"/>
          <w:szCs w:val="28"/>
        </w:rPr>
        <w:drawing>
          <wp:inline distT="0" distB="0" distL="0" distR="0" wp14:anchorId="1AB10144" wp14:editId="744C69FE">
            <wp:extent cx="6368373" cy="291465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72823" cy="2916687"/>
                    </a:xfrm>
                    <a:prstGeom prst="rect">
                      <a:avLst/>
                    </a:prstGeom>
                    <a:noFill/>
                    <a:ln>
                      <a:noFill/>
                    </a:ln>
                  </pic:spPr>
                </pic:pic>
              </a:graphicData>
            </a:graphic>
          </wp:inline>
        </w:drawing>
      </w:r>
    </w:p>
    <w:p w14:paraId="08349FB0" w14:textId="65DEEA31" w:rsidR="00253CF3" w:rsidRDefault="00253CF3" w:rsidP="003B445F">
      <w:pPr>
        <w:ind w:left="360"/>
        <w:rPr>
          <w:sz w:val="28"/>
          <w:szCs w:val="28"/>
        </w:rPr>
      </w:pPr>
    </w:p>
    <w:p w14:paraId="33CB500A" w14:textId="19CA5B3D" w:rsidR="00253CF3" w:rsidRDefault="00253CF3" w:rsidP="003B445F">
      <w:pPr>
        <w:ind w:left="360"/>
        <w:rPr>
          <w:sz w:val="28"/>
          <w:szCs w:val="28"/>
        </w:rPr>
      </w:pPr>
    </w:p>
    <w:p w14:paraId="031AF134" w14:textId="3BA41AA7" w:rsidR="00253CF3" w:rsidRDefault="00253CF3" w:rsidP="003B445F">
      <w:pPr>
        <w:ind w:left="360"/>
        <w:rPr>
          <w:sz w:val="28"/>
          <w:szCs w:val="28"/>
        </w:rPr>
      </w:pPr>
    </w:p>
    <w:p w14:paraId="219F4C71" w14:textId="77445860" w:rsidR="00253CF3" w:rsidRDefault="00253CF3" w:rsidP="003B445F">
      <w:pPr>
        <w:ind w:left="360"/>
        <w:rPr>
          <w:sz w:val="28"/>
          <w:szCs w:val="28"/>
        </w:rPr>
      </w:pPr>
    </w:p>
    <w:p w14:paraId="5565C7B3" w14:textId="22697681" w:rsidR="00253CF3" w:rsidRDefault="00253CF3" w:rsidP="003B445F">
      <w:pPr>
        <w:ind w:left="360"/>
        <w:rPr>
          <w:sz w:val="28"/>
          <w:szCs w:val="28"/>
        </w:rPr>
      </w:pPr>
      <w:r>
        <w:rPr>
          <w:noProof/>
          <w:sz w:val="28"/>
          <w:szCs w:val="28"/>
        </w:rPr>
        <w:lastRenderedPageBreak/>
        <w:drawing>
          <wp:inline distT="0" distB="0" distL="0" distR="0" wp14:anchorId="415376E9" wp14:editId="0F600204">
            <wp:extent cx="6096637" cy="353377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27589" cy="3551716"/>
                    </a:xfrm>
                    <a:prstGeom prst="rect">
                      <a:avLst/>
                    </a:prstGeom>
                    <a:noFill/>
                    <a:ln>
                      <a:noFill/>
                    </a:ln>
                  </pic:spPr>
                </pic:pic>
              </a:graphicData>
            </a:graphic>
          </wp:inline>
        </w:drawing>
      </w:r>
    </w:p>
    <w:p w14:paraId="0969297E" w14:textId="77777777" w:rsidR="00253CF3" w:rsidRDefault="00253CF3" w:rsidP="003B445F">
      <w:pPr>
        <w:ind w:left="360"/>
        <w:rPr>
          <w:sz w:val="28"/>
          <w:szCs w:val="28"/>
        </w:rPr>
      </w:pPr>
    </w:p>
    <w:p w14:paraId="13FF461A" w14:textId="3CAB0EF2" w:rsidR="00253CF3" w:rsidRDefault="00253CF3" w:rsidP="003B445F">
      <w:pPr>
        <w:ind w:left="360"/>
        <w:rPr>
          <w:sz w:val="28"/>
          <w:szCs w:val="28"/>
        </w:rPr>
      </w:pPr>
      <w:r>
        <w:rPr>
          <w:noProof/>
          <w:sz w:val="28"/>
          <w:szCs w:val="28"/>
        </w:rPr>
        <w:drawing>
          <wp:inline distT="0" distB="0" distL="0" distR="0" wp14:anchorId="55EFC753" wp14:editId="6F273D6F">
            <wp:extent cx="5806406" cy="2886075"/>
            <wp:effectExtent l="0" t="0" r="444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19946" cy="2892805"/>
                    </a:xfrm>
                    <a:prstGeom prst="rect">
                      <a:avLst/>
                    </a:prstGeom>
                    <a:noFill/>
                    <a:ln>
                      <a:noFill/>
                    </a:ln>
                  </pic:spPr>
                </pic:pic>
              </a:graphicData>
            </a:graphic>
          </wp:inline>
        </w:drawing>
      </w:r>
    </w:p>
    <w:p w14:paraId="62704635" w14:textId="3F36D949" w:rsidR="003979DF" w:rsidRPr="003B445F" w:rsidRDefault="003979DF" w:rsidP="003B445F">
      <w:pPr>
        <w:ind w:left="360"/>
        <w:rPr>
          <w:sz w:val="28"/>
          <w:szCs w:val="28"/>
        </w:rPr>
      </w:pPr>
      <w:r>
        <w:rPr>
          <w:noProof/>
          <w:sz w:val="28"/>
          <w:szCs w:val="28"/>
        </w:rPr>
        <w:drawing>
          <wp:inline distT="0" distB="0" distL="0" distR="0" wp14:anchorId="7B0238E7" wp14:editId="23047F5B">
            <wp:extent cx="6089477" cy="2400300"/>
            <wp:effectExtent l="0" t="0" r="698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96823" cy="2403195"/>
                    </a:xfrm>
                    <a:prstGeom prst="rect">
                      <a:avLst/>
                    </a:prstGeom>
                    <a:noFill/>
                    <a:ln>
                      <a:noFill/>
                    </a:ln>
                  </pic:spPr>
                </pic:pic>
              </a:graphicData>
            </a:graphic>
          </wp:inline>
        </w:drawing>
      </w:r>
    </w:p>
    <w:sectPr w:rsidR="003979DF" w:rsidRPr="003B445F" w:rsidSect="00A4391D">
      <w:pgSz w:w="11906" w:h="16838"/>
      <w:pgMar w:top="720" w:right="720" w:bottom="720" w:left="720" w:header="708" w:footer="708" w:gutter="0"/>
      <w:pgBorders w:offsetFrom="page">
        <w:top w:val="threeDEmboss" w:sz="24" w:space="24" w:color="auto"/>
        <w:left w:val="threeDEmboss" w:sz="24" w:space="24" w:color="auto"/>
        <w:bottom w:val="threeDEngrave" w:sz="24" w:space="24" w:color="auto"/>
        <w:right w:val="threeDEngrave" w:sz="2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019B"/>
    <w:multiLevelType w:val="multilevel"/>
    <w:tmpl w:val="346A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A581B"/>
    <w:multiLevelType w:val="hybridMultilevel"/>
    <w:tmpl w:val="95D6AF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DF5211F"/>
    <w:multiLevelType w:val="hybridMultilevel"/>
    <w:tmpl w:val="AF7CC9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32232A1"/>
    <w:multiLevelType w:val="hybridMultilevel"/>
    <w:tmpl w:val="071C11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9F32BA0"/>
    <w:multiLevelType w:val="hybridMultilevel"/>
    <w:tmpl w:val="A2E6BE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1A8511D"/>
    <w:multiLevelType w:val="hybridMultilevel"/>
    <w:tmpl w:val="30020A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FC2707D"/>
    <w:multiLevelType w:val="hybridMultilevel"/>
    <w:tmpl w:val="9AD66B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33FA2FDC"/>
    <w:multiLevelType w:val="hybridMultilevel"/>
    <w:tmpl w:val="A5CC34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3A8E2972"/>
    <w:multiLevelType w:val="hybridMultilevel"/>
    <w:tmpl w:val="5B2C2D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1FF75D5"/>
    <w:multiLevelType w:val="hybridMultilevel"/>
    <w:tmpl w:val="67E8B0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53175B1C"/>
    <w:multiLevelType w:val="multilevel"/>
    <w:tmpl w:val="346A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0F33C8"/>
    <w:multiLevelType w:val="hybridMultilevel"/>
    <w:tmpl w:val="8EF6F5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37263A2"/>
    <w:multiLevelType w:val="hybridMultilevel"/>
    <w:tmpl w:val="0480F5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B2931EC"/>
    <w:multiLevelType w:val="hybridMultilevel"/>
    <w:tmpl w:val="E0781A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1"/>
  </w:num>
  <w:num w:numId="4">
    <w:abstractNumId w:val="7"/>
  </w:num>
  <w:num w:numId="5">
    <w:abstractNumId w:val="13"/>
  </w:num>
  <w:num w:numId="6">
    <w:abstractNumId w:val="1"/>
  </w:num>
  <w:num w:numId="7">
    <w:abstractNumId w:val="10"/>
  </w:num>
  <w:num w:numId="8">
    <w:abstractNumId w:val="0"/>
  </w:num>
  <w:num w:numId="9">
    <w:abstractNumId w:val="3"/>
  </w:num>
  <w:num w:numId="10">
    <w:abstractNumId w:val="4"/>
  </w:num>
  <w:num w:numId="11">
    <w:abstractNumId w:val="8"/>
  </w:num>
  <w:num w:numId="12">
    <w:abstractNumId w:val="6"/>
  </w:num>
  <w:num w:numId="13">
    <w:abstractNumId w:val="9"/>
  </w:num>
  <w:num w:numId="1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blo Leonel Cristaldo">
    <w15:presenceInfo w15:providerId="Windows Live" w15:userId="a44eb893301836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EE3"/>
    <w:rsid w:val="0003074B"/>
    <w:rsid w:val="0005588F"/>
    <w:rsid w:val="0007259B"/>
    <w:rsid w:val="00076CDE"/>
    <w:rsid w:val="000913F9"/>
    <w:rsid w:val="000937AD"/>
    <w:rsid w:val="000A2EE9"/>
    <w:rsid w:val="000A732B"/>
    <w:rsid w:val="00157AF7"/>
    <w:rsid w:val="00172219"/>
    <w:rsid w:val="001A130B"/>
    <w:rsid w:val="001A5EE3"/>
    <w:rsid w:val="001B7BA6"/>
    <w:rsid w:val="001D7047"/>
    <w:rsid w:val="0021218B"/>
    <w:rsid w:val="00253CF3"/>
    <w:rsid w:val="00257C8C"/>
    <w:rsid w:val="002C0465"/>
    <w:rsid w:val="002F771A"/>
    <w:rsid w:val="003135F3"/>
    <w:rsid w:val="0036305B"/>
    <w:rsid w:val="00373C36"/>
    <w:rsid w:val="00395A38"/>
    <w:rsid w:val="003979DF"/>
    <w:rsid w:val="003A0CE6"/>
    <w:rsid w:val="003B445F"/>
    <w:rsid w:val="00407858"/>
    <w:rsid w:val="00482DF4"/>
    <w:rsid w:val="004E65E5"/>
    <w:rsid w:val="00511FA8"/>
    <w:rsid w:val="00521925"/>
    <w:rsid w:val="00531327"/>
    <w:rsid w:val="00566BE8"/>
    <w:rsid w:val="005941A1"/>
    <w:rsid w:val="005A2386"/>
    <w:rsid w:val="005C770E"/>
    <w:rsid w:val="005C7CB7"/>
    <w:rsid w:val="006138E9"/>
    <w:rsid w:val="00620A96"/>
    <w:rsid w:val="00657A5D"/>
    <w:rsid w:val="00674B92"/>
    <w:rsid w:val="006770C4"/>
    <w:rsid w:val="006B4F7A"/>
    <w:rsid w:val="006D3785"/>
    <w:rsid w:val="006D51FE"/>
    <w:rsid w:val="006E05F0"/>
    <w:rsid w:val="006E26A3"/>
    <w:rsid w:val="00707CD6"/>
    <w:rsid w:val="00736486"/>
    <w:rsid w:val="007368AF"/>
    <w:rsid w:val="007402C2"/>
    <w:rsid w:val="00741BBC"/>
    <w:rsid w:val="00745751"/>
    <w:rsid w:val="00774FE1"/>
    <w:rsid w:val="00777C91"/>
    <w:rsid w:val="0079014E"/>
    <w:rsid w:val="00796CE5"/>
    <w:rsid w:val="007D0B68"/>
    <w:rsid w:val="007D351E"/>
    <w:rsid w:val="007E1C5E"/>
    <w:rsid w:val="00812F33"/>
    <w:rsid w:val="00841677"/>
    <w:rsid w:val="00863D2C"/>
    <w:rsid w:val="008A08EF"/>
    <w:rsid w:val="008C3268"/>
    <w:rsid w:val="008E7BD4"/>
    <w:rsid w:val="008F6E00"/>
    <w:rsid w:val="009035AC"/>
    <w:rsid w:val="00960BD2"/>
    <w:rsid w:val="00974DF6"/>
    <w:rsid w:val="00993701"/>
    <w:rsid w:val="009C1D6A"/>
    <w:rsid w:val="009D1050"/>
    <w:rsid w:val="009E159A"/>
    <w:rsid w:val="009E3C5A"/>
    <w:rsid w:val="00A00CED"/>
    <w:rsid w:val="00A4391D"/>
    <w:rsid w:val="00A50AC6"/>
    <w:rsid w:val="00A557BA"/>
    <w:rsid w:val="00A57AA5"/>
    <w:rsid w:val="00A60265"/>
    <w:rsid w:val="00A8071D"/>
    <w:rsid w:val="00A83298"/>
    <w:rsid w:val="00AA79DF"/>
    <w:rsid w:val="00AC0ACC"/>
    <w:rsid w:val="00AE3C5E"/>
    <w:rsid w:val="00B379E8"/>
    <w:rsid w:val="00B538BD"/>
    <w:rsid w:val="00B612C0"/>
    <w:rsid w:val="00B73EEE"/>
    <w:rsid w:val="00B75B6D"/>
    <w:rsid w:val="00B8110A"/>
    <w:rsid w:val="00B926C5"/>
    <w:rsid w:val="00BA2AC2"/>
    <w:rsid w:val="00C30048"/>
    <w:rsid w:val="00C452B4"/>
    <w:rsid w:val="00C57F6C"/>
    <w:rsid w:val="00CA7BDA"/>
    <w:rsid w:val="00CE46FE"/>
    <w:rsid w:val="00CF3C69"/>
    <w:rsid w:val="00D516CE"/>
    <w:rsid w:val="00D5336E"/>
    <w:rsid w:val="00DA202C"/>
    <w:rsid w:val="00DC2500"/>
    <w:rsid w:val="00DD08A3"/>
    <w:rsid w:val="00DD4032"/>
    <w:rsid w:val="00DE7D0A"/>
    <w:rsid w:val="00DF330D"/>
    <w:rsid w:val="00E60F38"/>
    <w:rsid w:val="00E7050A"/>
    <w:rsid w:val="00E74232"/>
    <w:rsid w:val="00E768F0"/>
    <w:rsid w:val="00EB1418"/>
    <w:rsid w:val="00EB238B"/>
    <w:rsid w:val="00EB5980"/>
    <w:rsid w:val="00F35F1C"/>
    <w:rsid w:val="00F37411"/>
    <w:rsid w:val="00F42A36"/>
    <w:rsid w:val="00F672FD"/>
    <w:rsid w:val="00FB6E8E"/>
    <w:rsid w:val="00FD54D1"/>
    <w:rsid w:val="00FF184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DD7E6"/>
  <w15:chartTrackingRefBased/>
  <w15:docId w15:val="{755BA5F1-1AF9-4BFE-8606-DED103B04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300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E768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1A130B"/>
    <w:pPr>
      <w:spacing w:before="100" w:beforeAutospacing="1" w:after="100" w:afterAutospacing="1" w:line="240" w:lineRule="auto"/>
      <w:outlineLvl w:val="2"/>
    </w:pPr>
    <w:rPr>
      <w:rFonts w:ascii="Times New Roman" w:eastAsia="Times New Roman" w:hAnsi="Times New Roman" w:cs="Times New Roman"/>
      <w:b/>
      <w:bCs/>
      <w:sz w:val="27"/>
      <w:szCs w:val="27"/>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4391D"/>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A4391D"/>
    <w:rPr>
      <w:rFonts w:eastAsiaTheme="minorEastAsia"/>
      <w:lang w:eastAsia="es-AR"/>
    </w:rPr>
  </w:style>
  <w:style w:type="paragraph" w:styleId="Prrafodelista">
    <w:name w:val="List Paragraph"/>
    <w:basedOn w:val="Normal"/>
    <w:uiPriority w:val="34"/>
    <w:qFormat/>
    <w:rsid w:val="00993701"/>
    <w:pPr>
      <w:ind w:left="720"/>
      <w:contextualSpacing/>
    </w:pPr>
  </w:style>
  <w:style w:type="table" w:styleId="Tablaconcuadrcula">
    <w:name w:val="Table Grid"/>
    <w:basedOn w:val="Tablanormal"/>
    <w:uiPriority w:val="39"/>
    <w:rsid w:val="009E1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521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rsid w:val="00521925"/>
    <w:rPr>
      <w:rFonts w:ascii="Courier New" w:eastAsia="Times New Roman" w:hAnsi="Courier New" w:cs="Courier New"/>
      <w:sz w:val="20"/>
      <w:szCs w:val="20"/>
      <w:lang w:eastAsia="es-AR"/>
    </w:rPr>
  </w:style>
  <w:style w:type="table" w:styleId="Listamedia2-nfasis1">
    <w:name w:val="Medium List 2 Accent 1"/>
    <w:basedOn w:val="Tablanormal"/>
    <w:uiPriority w:val="66"/>
    <w:rsid w:val="00F42A36"/>
    <w:pPr>
      <w:spacing w:after="0" w:line="240" w:lineRule="auto"/>
    </w:pPr>
    <w:rPr>
      <w:rFonts w:asciiTheme="majorHAnsi" w:eastAsiaTheme="majorEastAsia" w:hAnsiTheme="majorHAnsi" w:cstheme="majorBidi"/>
      <w:color w:val="000000" w:themeColor="text1"/>
      <w:lang w:eastAsia="es-A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rmalWeb">
    <w:name w:val="Normal (Web)"/>
    <w:basedOn w:val="Normal"/>
    <w:uiPriority w:val="99"/>
    <w:semiHidden/>
    <w:unhideWhenUsed/>
    <w:rsid w:val="00F42A36"/>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bold">
    <w:name w:val="bold"/>
    <w:basedOn w:val="Fuentedeprrafopredeter"/>
    <w:rsid w:val="001A130B"/>
  </w:style>
  <w:style w:type="character" w:customStyle="1" w:styleId="Ttulo3Car">
    <w:name w:val="Título 3 Car"/>
    <w:basedOn w:val="Fuentedeprrafopredeter"/>
    <w:link w:val="Ttulo3"/>
    <w:uiPriority w:val="9"/>
    <w:rsid w:val="001A130B"/>
    <w:rPr>
      <w:rFonts w:ascii="Times New Roman" w:eastAsia="Times New Roman" w:hAnsi="Times New Roman" w:cs="Times New Roman"/>
      <w:b/>
      <w:bCs/>
      <w:sz w:val="27"/>
      <w:szCs w:val="27"/>
      <w:lang w:eastAsia="es-AR"/>
    </w:rPr>
  </w:style>
  <w:style w:type="character" w:customStyle="1" w:styleId="Ttulo2Car">
    <w:name w:val="Título 2 Car"/>
    <w:basedOn w:val="Fuentedeprrafopredeter"/>
    <w:link w:val="Ttulo2"/>
    <w:uiPriority w:val="9"/>
    <w:semiHidden/>
    <w:rsid w:val="00E768F0"/>
    <w:rPr>
      <w:rFonts w:asciiTheme="majorHAnsi" w:eastAsiaTheme="majorEastAsia" w:hAnsiTheme="majorHAnsi" w:cstheme="majorBidi"/>
      <w:color w:val="2F5496" w:themeColor="accent1" w:themeShade="BF"/>
      <w:sz w:val="26"/>
      <w:szCs w:val="26"/>
    </w:rPr>
  </w:style>
  <w:style w:type="character" w:styleId="Textoennegrita">
    <w:name w:val="Strong"/>
    <w:basedOn w:val="Fuentedeprrafopredeter"/>
    <w:uiPriority w:val="22"/>
    <w:qFormat/>
    <w:rsid w:val="009035AC"/>
    <w:rPr>
      <w:b/>
      <w:bCs/>
    </w:rPr>
  </w:style>
  <w:style w:type="character" w:customStyle="1" w:styleId="Ttulo1Car">
    <w:name w:val="Título 1 Car"/>
    <w:basedOn w:val="Fuentedeprrafopredeter"/>
    <w:link w:val="Ttulo1"/>
    <w:uiPriority w:val="9"/>
    <w:rsid w:val="00C3004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8982">
      <w:bodyDiv w:val="1"/>
      <w:marLeft w:val="0"/>
      <w:marRight w:val="0"/>
      <w:marTop w:val="0"/>
      <w:marBottom w:val="0"/>
      <w:divBdr>
        <w:top w:val="none" w:sz="0" w:space="0" w:color="auto"/>
        <w:left w:val="none" w:sz="0" w:space="0" w:color="auto"/>
        <w:bottom w:val="none" w:sz="0" w:space="0" w:color="auto"/>
        <w:right w:val="none" w:sz="0" w:space="0" w:color="auto"/>
      </w:divBdr>
    </w:div>
    <w:div w:id="17198829">
      <w:bodyDiv w:val="1"/>
      <w:marLeft w:val="0"/>
      <w:marRight w:val="0"/>
      <w:marTop w:val="0"/>
      <w:marBottom w:val="0"/>
      <w:divBdr>
        <w:top w:val="none" w:sz="0" w:space="0" w:color="auto"/>
        <w:left w:val="none" w:sz="0" w:space="0" w:color="auto"/>
        <w:bottom w:val="none" w:sz="0" w:space="0" w:color="auto"/>
        <w:right w:val="none" w:sz="0" w:space="0" w:color="auto"/>
      </w:divBdr>
      <w:divsChild>
        <w:div w:id="692150259">
          <w:marLeft w:val="300"/>
          <w:marRight w:val="0"/>
          <w:marTop w:val="0"/>
          <w:marBottom w:val="0"/>
          <w:divBdr>
            <w:top w:val="none" w:sz="0" w:space="0" w:color="auto"/>
            <w:left w:val="none" w:sz="0" w:space="0" w:color="auto"/>
            <w:bottom w:val="none" w:sz="0" w:space="0" w:color="auto"/>
            <w:right w:val="none" w:sz="0" w:space="0" w:color="auto"/>
          </w:divBdr>
        </w:div>
        <w:div w:id="175386803">
          <w:marLeft w:val="300"/>
          <w:marRight w:val="0"/>
          <w:marTop w:val="0"/>
          <w:marBottom w:val="0"/>
          <w:divBdr>
            <w:top w:val="none" w:sz="0" w:space="0" w:color="auto"/>
            <w:left w:val="none" w:sz="0" w:space="0" w:color="auto"/>
            <w:bottom w:val="none" w:sz="0" w:space="0" w:color="auto"/>
            <w:right w:val="none" w:sz="0" w:space="0" w:color="auto"/>
          </w:divBdr>
        </w:div>
        <w:div w:id="1262183255">
          <w:marLeft w:val="300"/>
          <w:marRight w:val="0"/>
          <w:marTop w:val="0"/>
          <w:marBottom w:val="0"/>
          <w:divBdr>
            <w:top w:val="none" w:sz="0" w:space="0" w:color="auto"/>
            <w:left w:val="none" w:sz="0" w:space="0" w:color="auto"/>
            <w:bottom w:val="none" w:sz="0" w:space="0" w:color="auto"/>
            <w:right w:val="none" w:sz="0" w:space="0" w:color="auto"/>
          </w:divBdr>
        </w:div>
        <w:div w:id="896552438">
          <w:marLeft w:val="300"/>
          <w:marRight w:val="0"/>
          <w:marTop w:val="0"/>
          <w:marBottom w:val="0"/>
          <w:divBdr>
            <w:top w:val="none" w:sz="0" w:space="0" w:color="auto"/>
            <w:left w:val="none" w:sz="0" w:space="0" w:color="auto"/>
            <w:bottom w:val="none" w:sz="0" w:space="0" w:color="auto"/>
            <w:right w:val="none" w:sz="0" w:space="0" w:color="auto"/>
          </w:divBdr>
        </w:div>
        <w:div w:id="2104916866">
          <w:marLeft w:val="300"/>
          <w:marRight w:val="0"/>
          <w:marTop w:val="0"/>
          <w:marBottom w:val="0"/>
          <w:divBdr>
            <w:top w:val="none" w:sz="0" w:space="0" w:color="auto"/>
            <w:left w:val="none" w:sz="0" w:space="0" w:color="auto"/>
            <w:bottom w:val="none" w:sz="0" w:space="0" w:color="auto"/>
            <w:right w:val="none" w:sz="0" w:space="0" w:color="auto"/>
          </w:divBdr>
        </w:div>
        <w:div w:id="1148329272">
          <w:marLeft w:val="300"/>
          <w:marRight w:val="0"/>
          <w:marTop w:val="0"/>
          <w:marBottom w:val="0"/>
          <w:divBdr>
            <w:top w:val="none" w:sz="0" w:space="0" w:color="auto"/>
            <w:left w:val="none" w:sz="0" w:space="0" w:color="auto"/>
            <w:bottom w:val="none" w:sz="0" w:space="0" w:color="auto"/>
            <w:right w:val="none" w:sz="0" w:space="0" w:color="auto"/>
          </w:divBdr>
        </w:div>
        <w:div w:id="267466400">
          <w:marLeft w:val="300"/>
          <w:marRight w:val="0"/>
          <w:marTop w:val="0"/>
          <w:marBottom w:val="0"/>
          <w:divBdr>
            <w:top w:val="none" w:sz="0" w:space="0" w:color="auto"/>
            <w:left w:val="none" w:sz="0" w:space="0" w:color="auto"/>
            <w:bottom w:val="none" w:sz="0" w:space="0" w:color="auto"/>
            <w:right w:val="none" w:sz="0" w:space="0" w:color="auto"/>
          </w:divBdr>
        </w:div>
        <w:div w:id="935098370">
          <w:marLeft w:val="300"/>
          <w:marRight w:val="0"/>
          <w:marTop w:val="0"/>
          <w:marBottom w:val="0"/>
          <w:divBdr>
            <w:top w:val="none" w:sz="0" w:space="0" w:color="auto"/>
            <w:left w:val="none" w:sz="0" w:space="0" w:color="auto"/>
            <w:bottom w:val="none" w:sz="0" w:space="0" w:color="auto"/>
            <w:right w:val="none" w:sz="0" w:space="0" w:color="auto"/>
          </w:divBdr>
        </w:div>
        <w:div w:id="213199685">
          <w:marLeft w:val="300"/>
          <w:marRight w:val="0"/>
          <w:marTop w:val="0"/>
          <w:marBottom w:val="0"/>
          <w:divBdr>
            <w:top w:val="none" w:sz="0" w:space="0" w:color="auto"/>
            <w:left w:val="none" w:sz="0" w:space="0" w:color="auto"/>
            <w:bottom w:val="none" w:sz="0" w:space="0" w:color="auto"/>
            <w:right w:val="none" w:sz="0" w:space="0" w:color="auto"/>
          </w:divBdr>
        </w:div>
        <w:div w:id="141238187">
          <w:marLeft w:val="300"/>
          <w:marRight w:val="0"/>
          <w:marTop w:val="0"/>
          <w:marBottom w:val="0"/>
          <w:divBdr>
            <w:top w:val="none" w:sz="0" w:space="0" w:color="auto"/>
            <w:left w:val="none" w:sz="0" w:space="0" w:color="auto"/>
            <w:bottom w:val="none" w:sz="0" w:space="0" w:color="auto"/>
            <w:right w:val="none" w:sz="0" w:space="0" w:color="auto"/>
          </w:divBdr>
        </w:div>
        <w:div w:id="60100188">
          <w:marLeft w:val="300"/>
          <w:marRight w:val="0"/>
          <w:marTop w:val="0"/>
          <w:marBottom w:val="0"/>
          <w:divBdr>
            <w:top w:val="none" w:sz="0" w:space="0" w:color="auto"/>
            <w:left w:val="none" w:sz="0" w:space="0" w:color="auto"/>
            <w:bottom w:val="none" w:sz="0" w:space="0" w:color="auto"/>
            <w:right w:val="none" w:sz="0" w:space="0" w:color="auto"/>
          </w:divBdr>
        </w:div>
        <w:div w:id="1486049356">
          <w:marLeft w:val="300"/>
          <w:marRight w:val="0"/>
          <w:marTop w:val="0"/>
          <w:marBottom w:val="0"/>
          <w:divBdr>
            <w:top w:val="none" w:sz="0" w:space="0" w:color="auto"/>
            <w:left w:val="none" w:sz="0" w:space="0" w:color="auto"/>
            <w:bottom w:val="none" w:sz="0" w:space="0" w:color="auto"/>
            <w:right w:val="none" w:sz="0" w:space="0" w:color="auto"/>
          </w:divBdr>
        </w:div>
        <w:div w:id="569464627">
          <w:marLeft w:val="300"/>
          <w:marRight w:val="0"/>
          <w:marTop w:val="0"/>
          <w:marBottom w:val="0"/>
          <w:divBdr>
            <w:top w:val="none" w:sz="0" w:space="0" w:color="auto"/>
            <w:left w:val="none" w:sz="0" w:space="0" w:color="auto"/>
            <w:bottom w:val="none" w:sz="0" w:space="0" w:color="auto"/>
            <w:right w:val="none" w:sz="0" w:space="0" w:color="auto"/>
          </w:divBdr>
        </w:div>
        <w:div w:id="1817798651">
          <w:marLeft w:val="300"/>
          <w:marRight w:val="0"/>
          <w:marTop w:val="0"/>
          <w:marBottom w:val="0"/>
          <w:divBdr>
            <w:top w:val="none" w:sz="0" w:space="0" w:color="auto"/>
            <w:left w:val="none" w:sz="0" w:space="0" w:color="auto"/>
            <w:bottom w:val="none" w:sz="0" w:space="0" w:color="auto"/>
            <w:right w:val="none" w:sz="0" w:space="0" w:color="auto"/>
          </w:divBdr>
        </w:div>
        <w:div w:id="622538692">
          <w:marLeft w:val="300"/>
          <w:marRight w:val="0"/>
          <w:marTop w:val="0"/>
          <w:marBottom w:val="0"/>
          <w:divBdr>
            <w:top w:val="none" w:sz="0" w:space="0" w:color="auto"/>
            <w:left w:val="none" w:sz="0" w:space="0" w:color="auto"/>
            <w:bottom w:val="none" w:sz="0" w:space="0" w:color="auto"/>
            <w:right w:val="none" w:sz="0" w:space="0" w:color="auto"/>
          </w:divBdr>
        </w:div>
        <w:div w:id="245263182">
          <w:marLeft w:val="300"/>
          <w:marRight w:val="0"/>
          <w:marTop w:val="0"/>
          <w:marBottom w:val="0"/>
          <w:divBdr>
            <w:top w:val="none" w:sz="0" w:space="0" w:color="auto"/>
            <w:left w:val="none" w:sz="0" w:space="0" w:color="auto"/>
            <w:bottom w:val="none" w:sz="0" w:space="0" w:color="auto"/>
            <w:right w:val="none" w:sz="0" w:space="0" w:color="auto"/>
          </w:divBdr>
        </w:div>
        <w:div w:id="1137183517">
          <w:marLeft w:val="300"/>
          <w:marRight w:val="0"/>
          <w:marTop w:val="0"/>
          <w:marBottom w:val="0"/>
          <w:divBdr>
            <w:top w:val="none" w:sz="0" w:space="0" w:color="auto"/>
            <w:left w:val="none" w:sz="0" w:space="0" w:color="auto"/>
            <w:bottom w:val="none" w:sz="0" w:space="0" w:color="auto"/>
            <w:right w:val="none" w:sz="0" w:space="0" w:color="auto"/>
          </w:divBdr>
        </w:div>
        <w:div w:id="1413743693">
          <w:marLeft w:val="300"/>
          <w:marRight w:val="0"/>
          <w:marTop w:val="0"/>
          <w:marBottom w:val="0"/>
          <w:divBdr>
            <w:top w:val="none" w:sz="0" w:space="0" w:color="auto"/>
            <w:left w:val="none" w:sz="0" w:space="0" w:color="auto"/>
            <w:bottom w:val="none" w:sz="0" w:space="0" w:color="auto"/>
            <w:right w:val="none" w:sz="0" w:space="0" w:color="auto"/>
          </w:divBdr>
        </w:div>
        <w:div w:id="2116366073">
          <w:marLeft w:val="300"/>
          <w:marRight w:val="0"/>
          <w:marTop w:val="0"/>
          <w:marBottom w:val="0"/>
          <w:divBdr>
            <w:top w:val="none" w:sz="0" w:space="0" w:color="auto"/>
            <w:left w:val="none" w:sz="0" w:space="0" w:color="auto"/>
            <w:bottom w:val="none" w:sz="0" w:space="0" w:color="auto"/>
            <w:right w:val="none" w:sz="0" w:space="0" w:color="auto"/>
          </w:divBdr>
        </w:div>
        <w:div w:id="446704626">
          <w:marLeft w:val="300"/>
          <w:marRight w:val="0"/>
          <w:marTop w:val="0"/>
          <w:marBottom w:val="0"/>
          <w:divBdr>
            <w:top w:val="none" w:sz="0" w:space="0" w:color="auto"/>
            <w:left w:val="none" w:sz="0" w:space="0" w:color="auto"/>
            <w:bottom w:val="none" w:sz="0" w:space="0" w:color="auto"/>
            <w:right w:val="none" w:sz="0" w:space="0" w:color="auto"/>
          </w:divBdr>
        </w:div>
        <w:div w:id="1735086195">
          <w:marLeft w:val="300"/>
          <w:marRight w:val="0"/>
          <w:marTop w:val="0"/>
          <w:marBottom w:val="0"/>
          <w:divBdr>
            <w:top w:val="none" w:sz="0" w:space="0" w:color="auto"/>
            <w:left w:val="none" w:sz="0" w:space="0" w:color="auto"/>
            <w:bottom w:val="none" w:sz="0" w:space="0" w:color="auto"/>
            <w:right w:val="none" w:sz="0" w:space="0" w:color="auto"/>
          </w:divBdr>
        </w:div>
        <w:div w:id="1795712415">
          <w:marLeft w:val="300"/>
          <w:marRight w:val="0"/>
          <w:marTop w:val="0"/>
          <w:marBottom w:val="0"/>
          <w:divBdr>
            <w:top w:val="none" w:sz="0" w:space="0" w:color="auto"/>
            <w:left w:val="none" w:sz="0" w:space="0" w:color="auto"/>
            <w:bottom w:val="none" w:sz="0" w:space="0" w:color="auto"/>
            <w:right w:val="none" w:sz="0" w:space="0" w:color="auto"/>
          </w:divBdr>
        </w:div>
        <w:div w:id="947196474">
          <w:marLeft w:val="300"/>
          <w:marRight w:val="0"/>
          <w:marTop w:val="0"/>
          <w:marBottom w:val="0"/>
          <w:divBdr>
            <w:top w:val="none" w:sz="0" w:space="0" w:color="auto"/>
            <w:left w:val="none" w:sz="0" w:space="0" w:color="auto"/>
            <w:bottom w:val="none" w:sz="0" w:space="0" w:color="auto"/>
            <w:right w:val="none" w:sz="0" w:space="0" w:color="auto"/>
          </w:divBdr>
        </w:div>
        <w:div w:id="1308633028">
          <w:marLeft w:val="300"/>
          <w:marRight w:val="0"/>
          <w:marTop w:val="0"/>
          <w:marBottom w:val="0"/>
          <w:divBdr>
            <w:top w:val="none" w:sz="0" w:space="0" w:color="auto"/>
            <w:left w:val="none" w:sz="0" w:space="0" w:color="auto"/>
            <w:bottom w:val="none" w:sz="0" w:space="0" w:color="auto"/>
            <w:right w:val="none" w:sz="0" w:space="0" w:color="auto"/>
          </w:divBdr>
        </w:div>
        <w:div w:id="461195366">
          <w:marLeft w:val="300"/>
          <w:marRight w:val="0"/>
          <w:marTop w:val="0"/>
          <w:marBottom w:val="0"/>
          <w:divBdr>
            <w:top w:val="none" w:sz="0" w:space="0" w:color="auto"/>
            <w:left w:val="none" w:sz="0" w:space="0" w:color="auto"/>
            <w:bottom w:val="none" w:sz="0" w:space="0" w:color="auto"/>
            <w:right w:val="none" w:sz="0" w:space="0" w:color="auto"/>
          </w:divBdr>
        </w:div>
        <w:div w:id="221914901">
          <w:marLeft w:val="300"/>
          <w:marRight w:val="0"/>
          <w:marTop w:val="0"/>
          <w:marBottom w:val="0"/>
          <w:divBdr>
            <w:top w:val="none" w:sz="0" w:space="0" w:color="auto"/>
            <w:left w:val="none" w:sz="0" w:space="0" w:color="auto"/>
            <w:bottom w:val="none" w:sz="0" w:space="0" w:color="auto"/>
            <w:right w:val="none" w:sz="0" w:space="0" w:color="auto"/>
          </w:divBdr>
        </w:div>
        <w:div w:id="1468203399">
          <w:marLeft w:val="300"/>
          <w:marRight w:val="0"/>
          <w:marTop w:val="0"/>
          <w:marBottom w:val="0"/>
          <w:divBdr>
            <w:top w:val="none" w:sz="0" w:space="0" w:color="auto"/>
            <w:left w:val="none" w:sz="0" w:space="0" w:color="auto"/>
            <w:bottom w:val="none" w:sz="0" w:space="0" w:color="auto"/>
            <w:right w:val="none" w:sz="0" w:space="0" w:color="auto"/>
          </w:divBdr>
        </w:div>
        <w:div w:id="562566029">
          <w:marLeft w:val="300"/>
          <w:marRight w:val="0"/>
          <w:marTop w:val="0"/>
          <w:marBottom w:val="0"/>
          <w:divBdr>
            <w:top w:val="none" w:sz="0" w:space="0" w:color="auto"/>
            <w:left w:val="none" w:sz="0" w:space="0" w:color="auto"/>
            <w:bottom w:val="none" w:sz="0" w:space="0" w:color="auto"/>
            <w:right w:val="none" w:sz="0" w:space="0" w:color="auto"/>
          </w:divBdr>
        </w:div>
        <w:div w:id="439834168">
          <w:marLeft w:val="300"/>
          <w:marRight w:val="0"/>
          <w:marTop w:val="0"/>
          <w:marBottom w:val="0"/>
          <w:divBdr>
            <w:top w:val="none" w:sz="0" w:space="0" w:color="auto"/>
            <w:left w:val="none" w:sz="0" w:space="0" w:color="auto"/>
            <w:bottom w:val="none" w:sz="0" w:space="0" w:color="auto"/>
            <w:right w:val="none" w:sz="0" w:space="0" w:color="auto"/>
          </w:divBdr>
        </w:div>
        <w:div w:id="1033309398">
          <w:marLeft w:val="300"/>
          <w:marRight w:val="0"/>
          <w:marTop w:val="0"/>
          <w:marBottom w:val="0"/>
          <w:divBdr>
            <w:top w:val="none" w:sz="0" w:space="0" w:color="auto"/>
            <w:left w:val="none" w:sz="0" w:space="0" w:color="auto"/>
            <w:bottom w:val="none" w:sz="0" w:space="0" w:color="auto"/>
            <w:right w:val="none" w:sz="0" w:space="0" w:color="auto"/>
          </w:divBdr>
        </w:div>
        <w:div w:id="198517073">
          <w:marLeft w:val="300"/>
          <w:marRight w:val="0"/>
          <w:marTop w:val="0"/>
          <w:marBottom w:val="0"/>
          <w:divBdr>
            <w:top w:val="none" w:sz="0" w:space="0" w:color="auto"/>
            <w:left w:val="none" w:sz="0" w:space="0" w:color="auto"/>
            <w:bottom w:val="none" w:sz="0" w:space="0" w:color="auto"/>
            <w:right w:val="none" w:sz="0" w:space="0" w:color="auto"/>
          </w:divBdr>
        </w:div>
      </w:divsChild>
    </w:div>
    <w:div w:id="42411569">
      <w:bodyDiv w:val="1"/>
      <w:marLeft w:val="0"/>
      <w:marRight w:val="0"/>
      <w:marTop w:val="0"/>
      <w:marBottom w:val="0"/>
      <w:divBdr>
        <w:top w:val="none" w:sz="0" w:space="0" w:color="auto"/>
        <w:left w:val="none" w:sz="0" w:space="0" w:color="auto"/>
        <w:bottom w:val="none" w:sz="0" w:space="0" w:color="auto"/>
        <w:right w:val="none" w:sz="0" w:space="0" w:color="auto"/>
      </w:divBdr>
    </w:div>
    <w:div w:id="56633261">
      <w:bodyDiv w:val="1"/>
      <w:marLeft w:val="0"/>
      <w:marRight w:val="0"/>
      <w:marTop w:val="0"/>
      <w:marBottom w:val="0"/>
      <w:divBdr>
        <w:top w:val="none" w:sz="0" w:space="0" w:color="auto"/>
        <w:left w:val="none" w:sz="0" w:space="0" w:color="auto"/>
        <w:bottom w:val="none" w:sz="0" w:space="0" w:color="auto"/>
        <w:right w:val="none" w:sz="0" w:space="0" w:color="auto"/>
      </w:divBdr>
    </w:div>
    <w:div w:id="87897776">
      <w:bodyDiv w:val="1"/>
      <w:marLeft w:val="0"/>
      <w:marRight w:val="0"/>
      <w:marTop w:val="0"/>
      <w:marBottom w:val="0"/>
      <w:divBdr>
        <w:top w:val="none" w:sz="0" w:space="0" w:color="auto"/>
        <w:left w:val="none" w:sz="0" w:space="0" w:color="auto"/>
        <w:bottom w:val="none" w:sz="0" w:space="0" w:color="auto"/>
        <w:right w:val="none" w:sz="0" w:space="0" w:color="auto"/>
      </w:divBdr>
    </w:div>
    <w:div w:id="127819805">
      <w:bodyDiv w:val="1"/>
      <w:marLeft w:val="0"/>
      <w:marRight w:val="0"/>
      <w:marTop w:val="0"/>
      <w:marBottom w:val="0"/>
      <w:divBdr>
        <w:top w:val="none" w:sz="0" w:space="0" w:color="auto"/>
        <w:left w:val="none" w:sz="0" w:space="0" w:color="auto"/>
        <w:bottom w:val="none" w:sz="0" w:space="0" w:color="auto"/>
        <w:right w:val="none" w:sz="0" w:space="0" w:color="auto"/>
      </w:divBdr>
      <w:divsChild>
        <w:div w:id="1897206021">
          <w:marLeft w:val="300"/>
          <w:marRight w:val="0"/>
          <w:marTop w:val="0"/>
          <w:marBottom w:val="0"/>
          <w:divBdr>
            <w:top w:val="none" w:sz="0" w:space="0" w:color="auto"/>
            <w:left w:val="none" w:sz="0" w:space="0" w:color="auto"/>
            <w:bottom w:val="none" w:sz="0" w:space="0" w:color="auto"/>
            <w:right w:val="none" w:sz="0" w:space="0" w:color="auto"/>
          </w:divBdr>
        </w:div>
        <w:div w:id="12002398">
          <w:marLeft w:val="300"/>
          <w:marRight w:val="0"/>
          <w:marTop w:val="0"/>
          <w:marBottom w:val="0"/>
          <w:divBdr>
            <w:top w:val="none" w:sz="0" w:space="0" w:color="auto"/>
            <w:left w:val="none" w:sz="0" w:space="0" w:color="auto"/>
            <w:bottom w:val="none" w:sz="0" w:space="0" w:color="auto"/>
            <w:right w:val="none" w:sz="0" w:space="0" w:color="auto"/>
          </w:divBdr>
        </w:div>
      </w:divsChild>
    </w:div>
    <w:div w:id="134028017">
      <w:bodyDiv w:val="1"/>
      <w:marLeft w:val="0"/>
      <w:marRight w:val="0"/>
      <w:marTop w:val="0"/>
      <w:marBottom w:val="0"/>
      <w:divBdr>
        <w:top w:val="none" w:sz="0" w:space="0" w:color="auto"/>
        <w:left w:val="none" w:sz="0" w:space="0" w:color="auto"/>
        <w:bottom w:val="none" w:sz="0" w:space="0" w:color="auto"/>
        <w:right w:val="none" w:sz="0" w:space="0" w:color="auto"/>
      </w:divBdr>
      <w:divsChild>
        <w:div w:id="2015376185">
          <w:marLeft w:val="0"/>
          <w:marRight w:val="0"/>
          <w:marTop w:val="0"/>
          <w:marBottom w:val="0"/>
          <w:divBdr>
            <w:top w:val="none" w:sz="0" w:space="0" w:color="auto"/>
            <w:left w:val="none" w:sz="0" w:space="0" w:color="auto"/>
            <w:bottom w:val="none" w:sz="0" w:space="0" w:color="auto"/>
            <w:right w:val="none" w:sz="0" w:space="0" w:color="auto"/>
          </w:divBdr>
          <w:divsChild>
            <w:div w:id="170401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728">
      <w:bodyDiv w:val="1"/>
      <w:marLeft w:val="0"/>
      <w:marRight w:val="0"/>
      <w:marTop w:val="0"/>
      <w:marBottom w:val="0"/>
      <w:divBdr>
        <w:top w:val="none" w:sz="0" w:space="0" w:color="auto"/>
        <w:left w:val="none" w:sz="0" w:space="0" w:color="auto"/>
        <w:bottom w:val="none" w:sz="0" w:space="0" w:color="auto"/>
        <w:right w:val="none" w:sz="0" w:space="0" w:color="auto"/>
      </w:divBdr>
    </w:div>
    <w:div w:id="176429791">
      <w:bodyDiv w:val="1"/>
      <w:marLeft w:val="0"/>
      <w:marRight w:val="0"/>
      <w:marTop w:val="0"/>
      <w:marBottom w:val="0"/>
      <w:divBdr>
        <w:top w:val="none" w:sz="0" w:space="0" w:color="auto"/>
        <w:left w:val="none" w:sz="0" w:space="0" w:color="auto"/>
        <w:bottom w:val="none" w:sz="0" w:space="0" w:color="auto"/>
        <w:right w:val="none" w:sz="0" w:space="0" w:color="auto"/>
      </w:divBdr>
    </w:div>
    <w:div w:id="258101715">
      <w:bodyDiv w:val="1"/>
      <w:marLeft w:val="0"/>
      <w:marRight w:val="0"/>
      <w:marTop w:val="0"/>
      <w:marBottom w:val="0"/>
      <w:divBdr>
        <w:top w:val="none" w:sz="0" w:space="0" w:color="auto"/>
        <w:left w:val="none" w:sz="0" w:space="0" w:color="auto"/>
        <w:bottom w:val="none" w:sz="0" w:space="0" w:color="auto"/>
        <w:right w:val="none" w:sz="0" w:space="0" w:color="auto"/>
      </w:divBdr>
    </w:div>
    <w:div w:id="259530086">
      <w:bodyDiv w:val="1"/>
      <w:marLeft w:val="0"/>
      <w:marRight w:val="0"/>
      <w:marTop w:val="0"/>
      <w:marBottom w:val="0"/>
      <w:divBdr>
        <w:top w:val="none" w:sz="0" w:space="0" w:color="auto"/>
        <w:left w:val="none" w:sz="0" w:space="0" w:color="auto"/>
        <w:bottom w:val="none" w:sz="0" w:space="0" w:color="auto"/>
        <w:right w:val="none" w:sz="0" w:space="0" w:color="auto"/>
      </w:divBdr>
    </w:div>
    <w:div w:id="338774359">
      <w:bodyDiv w:val="1"/>
      <w:marLeft w:val="0"/>
      <w:marRight w:val="0"/>
      <w:marTop w:val="0"/>
      <w:marBottom w:val="0"/>
      <w:divBdr>
        <w:top w:val="none" w:sz="0" w:space="0" w:color="auto"/>
        <w:left w:val="none" w:sz="0" w:space="0" w:color="auto"/>
        <w:bottom w:val="none" w:sz="0" w:space="0" w:color="auto"/>
        <w:right w:val="none" w:sz="0" w:space="0" w:color="auto"/>
      </w:divBdr>
    </w:div>
    <w:div w:id="340938953">
      <w:bodyDiv w:val="1"/>
      <w:marLeft w:val="0"/>
      <w:marRight w:val="0"/>
      <w:marTop w:val="0"/>
      <w:marBottom w:val="0"/>
      <w:divBdr>
        <w:top w:val="none" w:sz="0" w:space="0" w:color="auto"/>
        <w:left w:val="none" w:sz="0" w:space="0" w:color="auto"/>
        <w:bottom w:val="none" w:sz="0" w:space="0" w:color="auto"/>
        <w:right w:val="none" w:sz="0" w:space="0" w:color="auto"/>
      </w:divBdr>
    </w:div>
    <w:div w:id="472605567">
      <w:bodyDiv w:val="1"/>
      <w:marLeft w:val="0"/>
      <w:marRight w:val="0"/>
      <w:marTop w:val="0"/>
      <w:marBottom w:val="0"/>
      <w:divBdr>
        <w:top w:val="none" w:sz="0" w:space="0" w:color="auto"/>
        <w:left w:val="none" w:sz="0" w:space="0" w:color="auto"/>
        <w:bottom w:val="none" w:sz="0" w:space="0" w:color="auto"/>
        <w:right w:val="none" w:sz="0" w:space="0" w:color="auto"/>
      </w:divBdr>
    </w:div>
    <w:div w:id="474759957">
      <w:bodyDiv w:val="1"/>
      <w:marLeft w:val="0"/>
      <w:marRight w:val="0"/>
      <w:marTop w:val="0"/>
      <w:marBottom w:val="0"/>
      <w:divBdr>
        <w:top w:val="none" w:sz="0" w:space="0" w:color="auto"/>
        <w:left w:val="none" w:sz="0" w:space="0" w:color="auto"/>
        <w:bottom w:val="none" w:sz="0" w:space="0" w:color="auto"/>
        <w:right w:val="none" w:sz="0" w:space="0" w:color="auto"/>
      </w:divBdr>
    </w:div>
    <w:div w:id="482282883">
      <w:bodyDiv w:val="1"/>
      <w:marLeft w:val="0"/>
      <w:marRight w:val="0"/>
      <w:marTop w:val="0"/>
      <w:marBottom w:val="0"/>
      <w:divBdr>
        <w:top w:val="none" w:sz="0" w:space="0" w:color="auto"/>
        <w:left w:val="none" w:sz="0" w:space="0" w:color="auto"/>
        <w:bottom w:val="none" w:sz="0" w:space="0" w:color="auto"/>
        <w:right w:val="none" w:sz="0" w:space="0" w:color="auto"/>
      </w:divBdr>
      <w:divsChild>
        <w:div w:id="670570438">
          <w:marLeft w:val="300"/>
          <w:marRight w:val="0"/>
          <w:marTop w:val="0"/>
          <w:marBottom w:val="0"/>
          <w:divBdr>
            <w:top w:val="none" w:sz="0" w:space="0" w:color="auto"/>
            <w:left w:val="none" w:sz="0" w:space="0" w:color="auto"/>
            <w:bottom w:val="none" w:sz="0" w:space="0" w:color="auto"/>
            <w:right w:val="none" w:sz="0" w:space="0" w:color="auto"/>
          </w:divBdr>
        </w:div>
        <w:div w:id="555747151">
          <w:marLeft w:val="300"/>
          <w:marRight w:val="0"/>
          <w:marTop w:val="0"/>
          <w:marBottom w:val="0"/>
          <w:divBdr>
            <w:top w:val="none" w:sz="0" w:space="0" w:color="auto"/>
            <w:left w:val="none" w:sz="0" w:space="0" w:color="auto"/>
            <w:bottom w:val="none" w:sz="0" w:space="0" w:color="auto"/>
            <w:right w:val="none" w:sz="0" w:space="0" w:color="auto"/>
          </w:divBdr>
        </w:div>
      </w:divsChild>
    </w:div>
    <w:div w:id="525757588">
      <w:bodyDiv w:val="1"/>
      <w:marLeft w:val="0"/>
      <w:marRight w:val="0"/>
      <w:marTop w:val="0"/>
      <w:marBottom w:val="0"/>
      <w:divBdr>
        <w:top w:val="none" w:sz="0" w:space="0" w:color="auto"/>
        <w:left w:val="none" w:sz="0" w:space="0" w:color="auto"/>
        <w:bottom w:val="none" w:sz="0" w:space="0" w:color="auto"/>
        <w:right w:val="none" w:sz="0" w:space="0" w:color="auto"/>
      </w:divBdr>
      <w:divsChild>
        <w:div w:id="1182668830">
          <w:marLeft w:val="300"/>
          <w:marRight w:val="0"/>
          <w:marTop w:val="0"/>
          <w:marBottom w:val="0"/>
          <w:divBdr>
            <w:top w:val="none" w:sz="0" w:space="0" w:color="auto"/>
            <w:left w:val="none" w:sz="0" w:space="0" w:color="auto"/>
            <w:bottom w:val="none" w:sz="0" w:space="0" w:color="auto"/>
            <w:right w:val="none" w:sz="0" w:space="0" w:color="auto"/>
          </w:divBdr>
        </w:div>
        <w:div w:id="930164946">
          <w:marLeft w:val="300"/>
          <w:marRight w:val="0"/>
          <w:marTop w:val="0"/>
          <w:marBottom w:val="0"/>
          <w:divBdr>
            <w:top w:val="none" w:sz="0" w:space="0" w:color="auto"/>
            <w:left w:val="none" w:sz="0" w:space="0" w:color="auto"/>
            <w:bottom w:val="none" w:sz="0" w:space="0" w:color="auto"/>
            <w:right w:val="none" w:sz="0" w:space="0" w:color="auto"/>
          </w:divBdr>
        </w:div>
        <w:div w:id="136538708">
          <w:marLeft w:val="300"/>
          <w:marRight w:val="0"/>
          <w:marTop w:val="0"/>
          <w:marBottom w:val="0"/>
          <w:divBdr>
            <w:top w:val="none" w:sz="0" w:space="0" w:color="auto"/>
            <w:left w:val="none" w:sz="0" w:space="0" w:color="auto"/>
            <w:bottom w:val="none" w:sz="0" w:space="0" w:color="auto"/>
            <w:right w:val="none" w:sz="0" w:space="0" w:color="auto"/>
          </w:divBdr>
        </w:div>
        <w:div w:id="794757600">
          <w:marLeft w:val="300"/>
          <w:marRight w:val="0"/>
          <w:marTop w:val="0"/>
          <w:marBottom w:val="0"/>
          <w:divBdr>
            <w:top w:val="none" w:sz="0" w:space="0" w:color="auto"/>
            <w:left w:val="none" w:sz="0" w:space="0" w:color="auto"/>
            <w:bottom w:val="none" w:sz="0" w:space="0" w:color="auto"/>
            <w:right w:val="none" w:sz="0" w:space="0" w:color="auto"/>
          </w:divBdr>
        </w:div>
        <w:div w:id="1451238441">
          <w:marLeft w:val="300"/>
          <w:marRight w:val="0"/>
          <w:marTop w:val="0"/>
          <w:marBottom w:val="0"/>
          <w:divBdr>
            <w:top w:val="none" w:sz="0" w:space="0" w:color="auto"/>
            <w:left w:val="none" w:sz="0" w:space="0" w:color="auto"/>
            <w:bottom w:val="none" w:sz="0" w:space="0" w:color="auto"/>
            <w:right w:val="none" w:sz="0" w:space="0" w:color="auto"/>
          </w:divBdr>
        </w:div>
        <w:div w:id="1238709940">
          <w:marLeft w:val="300"/>
          <w:marRight w:val="0"/>
          <w:marTop w:val="0"/>
          <w:marBottom w:val="0"/>
          <w:divBdr>
            <w:top w:val="none" w:sz="0" w:space="0" w:color="auto"/>
            <w:left w:val="none" w:sz="0" w:space="0" w:color="auto"/>
            <w:bottom w:val="none" w:sz="0" w:space="0" w:color="auto"/>
            <w:right w:val="none" w:sz="0" w:space="0" w:color="auto"/>
          </w:divBdr>
        </w:div>
        <w:div w:id="938175421">
          <w:marLeft w:val="300"/>
          <w:marRight w:val="0"/>
          <w:marTop w:val="0"/>
          <w:marBottom w:val="0"/>
          <w:divBdr>
            <w:top w:val="none" w:sz="0" w:space="0" w:color="auto"/>
            <w:left w:val="none" w:sz="0" w:space="0" w:color="auto"/>
            <w:bottom w:val="none" w:sz="0" w:space="0" w:color="auto"/>
            <w:right w:val="none" w:sz="0" w:space="0" w:color="auto"/>
          </w:divBdr>
        </w:div>
        <w:div w:id="1305308588">
          <w:marLeft w:val="300"/>
          <w:marRight w:val="0"/>
          <w:marTop w:val="0"/>
          <w:marBottom w:val="0"/>
          <w:divBdr>
            <w:top w:val="none" w:sz="0" w:space="0" w:color="auto"/>
            <w:left w:val="none" w:sz="0" w:space="0" w:color="auto"/>
            <w:bottom w:val="none" w:sz="0" w:space="0" w:color="auto"/>
            <w:right w:val="none" w:sz="0" w:space="0" w:color="auto"/>
          </w:divBdr>
        </w:div>
        <w:div w:id="2019576872">
          <w:marLeft w:val="300"/>
          <w:marRight w:val="0"/>
          <w:marTop w:val="0"/>
          <w:marBottom w:val="0"/>
          <w:divBdr>
            <w:top w:val="none" w:sz="0" w:space="0" w:color="auto"/>
            <w:left w:val="none" w:sz="0" w:space="0" w:color="auto"/>
            <w:bottom w:val="none" w:sz="0" w:space="0" w:color="auto"/>
            <w:right w:val="none" w:sz="0" w:space="0" w:color="auto"/>
          </w:divBdr>
        </w:div>
        <w:div w:id="753477747">
          <w:marLeft w:val="300"/>
          <w:marRight w:val="0"/>
          <w:marTop w:val="0"/>
          <w:marBottom w:val="0"/>
          <w:divBdr>
            <w:top w:val="none" w:sz="0" w:space="0" w:color="auto"/>
            <w:left w:val="none" w:sz="0" w:space="0" w:color="auto"/>
            <w:bottom w:val="none" w:sz="0" w:space="0" w:color="auto"/>
            <w:right w:val="none" w:sz="0" w:space="0" w:color="auto"/>
          </w:divBdr>
        </w:div>
        <w:div w:id="1641687473">
          <w:marLeft w:val="300"/>
          <w:marRight w:val="0"/>
          <w:marTop w:val="0"/>
          <w:marBottom w:val="0"/>
          <w:divBdr>
            <w:top w:val="none" w:sz="0" w:space="0" w:color="auto"/>
            <w:left w:val="none" w:sz="0" w:space="0" w:color="auto"/>
            <w:bottom w:val="none" w:sz="0" w:space="0" w:color="auto"/>
            <w:right w:val="none" w:sz="0" w:space="0" w:color="auto"/>
          </w:divBdr>
        </w:div>
        <w:div w:id="243495986">
          <w:marLeft w:val="300"/>
          <w:marRight w:val="0"/>
          <w:marTop w:val="0"/>
          <w:marBottom w:val="0"/>
          <w:divBdr>
            <w:top w:val="none" w:sz="0" w:space="0" w:color="auto"/>
            <w:left w:val="none" w:sz="0" w:space="0" w:color="auto"/>
            <w:bottom w:val="none" w:sz="0" w:space="0" w:color="auto"/>
            <w:right w:val="none" w:sz="0" w:space="0" w:color="auto"/>
          </w:divBdr>
        </w:div>
        <w:div w:id="1348096272">
          <w:marLeft w:val="300"/>
          <w:marRight w:val="0"/>
          <w:marTop w:val="0"/>
          <w:marBottom w:val="0"/>
          <w:divBdr>
            <w:top w:val="none" w:sz="0" w:space="0" w:color="auto"/>
            <w:left w:val="none" w:sz="0" w:space="0" w:color="auto"/>
            <w:bottom w:val="none" w:sz="0" w:space="0" w:color="auto"/>
            <w:right w:val="none" w:sz="0" w:space="0" w:color="auto"/>
          </w:divBdr>
        </w:div>
        <w:div w:id="1748724470">
          <w:marLeft w:val="300"/>
          <w:marRight w:val="0"/>
          <w:marTop w:val="0"/>
          <w:marBottom w:val="0"/>
          <w:divBdr>
            <w:top w:val="none" w:sz="0" w:space="0" w:color="auto"/>
            <w:left w:val="none" w:sz="0" w:space="0" w:color="auto"/>
            <w:bottom w:val="none" w:sz="0" w:space="0" w:color="auto"/>
            <w:right w:val="none" w:sz="0" w:space="0" w:color="auto"/>
          </w:divBdr>
        </w:div>
        <w:div w:id="29962531">
          <w:marLeft w:val="300"/>
          <w:marRight w:val="0"/>
          <w:marTop w:val="0"/>
          <w:marBottom w:val="0"/>
          <w:divBdr>
            <w:top w:val="none" w:sz="0" w:space="0" w:color="auto"/>
            <w:left w:val="none" w:sz="0" w:space="0" w:color="auto"/>
            <w:bottom w:val="none" w:sz="0" w:space="0" w:color="auto"/>
            <w:right w:val="none" w:sz="0" w:space="0" w:color="auto"/>
          </w:divBdr>
        </w:div>
        <w:div w:id="546454459">
          <w:marLeft w:val="300"/>
          <w:marRight w:val="0"/>
          <w:marTop w:val="0"/>
          <w:marBottom w:val="0"/>
          <w:divBdr>
            <w:top w:val="none" w:sz="0" w:space="0" w:color="auto"/>
            <w:left w:val="none" w:sz="0" w:space="0" w:color="auto"/>
            <w:bottom w:val="none" w:sz="0" w:space="0" w:color="auto"/>
            <w:right w:val="none" w:sz="0" w:space="0" w:color="auto"/>
          </w:divBdr>
        </w:div>
        <w:div w:id="160581968">
          <w:marLeft w:val="300"/>
          <w:marRight w:val="0"/>
          <w:marTop w:val="0"/>
          <w:marBottom w:val="0"/>
          <w:divBdr>
            <w:top w:val="none" w:sz="0" w:space="0" w:color="auto"/>
            <w:left w:val="none" w:sz="0" w:space="0" w:color="auto"/>
            <w:bottom w:val="none" w:sz="0" w:space="0" w:color="auto"/>
            <w:right w:val="none" w:sz="0" w:space="0" w:color="auto"/>
          </w:divBdr>
        </w:div>
      </w:divsChild>
    </w:div>
    <w:div w:id="593055715">
      <w:bodyDiv w:val="1"/>
      <w:marLeft w:val="0"/>
      <w:marRight w:val="0"/>
      <w:marTop w:val="0"/>
      <w:marBottom w:val="0"/>
      <w:divBdr>
        <w:top w:val="none" w:sz="0" w:space="0" w:color="auto"/>
        <w:left w:val="none" w:sz="0" w:space="0" w:color="auto"/>
        <w:bottom w:val="none" w:sz="0" w:space="0" w:color="auto"/>
        <w:right w:val="none" w:sz="0" w:space="0" w:color="auto"/>
      </w:divBdr>
    </w:div>
    <w:div w:id="628781524">
      <w:bodyDiv w:val="1"/>
      <w:marLeft w:val="0"/>
      <w:marRight w:val="0"/>
      <w:marTop w:val="0"/>
      <w:marBottom w:val="0"/>
      <w:divBdr>
        <w:top w:val="none" w:sz="0" w:space="0" w:color="auto"/>
        <w:left w:val="none" w:sz="0" w:space="0" w:color="auto"/>
        <w:bottom w:val="none" w:sz="0" w:space="0" w:color="auto"/>
        <w:right w:val="none" w:sz="0" w:space="0" w:color="auto"/>
      </w:divBdr>
    </w:div>
    <w:div w:id="695619732">
      <w:bodyDiv w:val="1"/>
      <w:marLeft w:val="0"/>
      <w:marRight w:val="0"/>
      <w:marTop w:val="0"/>
      <w:marBottom w:val="0"/>
      <w:divBdr>
        <w:top w:val="none" w:sz="0" w:space="0" w:color="auto"/>
        <w:left w:val="none" w:sz="0" w:space="0" w:color="auto"/>
        <w:bottom w:val="none" w:sz="0" w:space="0" w:color="auto"/>
        <w:right w:val="none" w:sz="0" w:space="0" w:color="auto"/>
      </w:divBdr>
    </w:div>
    <w:div w:id="700975021">
      <w:bodyDiv w:val="1"/>
      <w:marLeft w:val="0"/>
      <w:marRight w:val="0"/>
      <w:marTop w:val="0"/>
      <w:marBottom w:val="0"/>
      <w:divBdr>
        <w:top w:val="none" w:sz="0" w:space="0" w:color="auto"/>
        <w:left w:val="none" w:sz="0" w:space="0" w:color="auto"/>
        <w:bottom w:val="none" w:sz="0" w:space="0" w:color="auto"/>
        <w:right w:val="none" w:sz="0" w:space="0" w:color="auto"/>
      </w:divBdr>
    </w:div>
    <w:div w:id="705103860">
      <w:bodyDiv w:val="1"/>
      <w:marLeft w:val="0"/>
      <w:marRight w:val="0"/>
      <w:marTop w:val="0"/>
      <w:marBottom w:val="0"/>
      <w:divBdr>
        <w:top w:val="none" w:sz="0" w:space="0" w:color="auto"/>
        <w:left w:val="none" w:sz="0" w:space="0" w:color="auto"/>
        <w:bottom w:val="none" w:sz="0" w:space="0" w:color="auto"/>
        <w:right w:val="none" w:sz="0" w:space="0" w:color="auto"/>
      </w:divBdr>
    </w:div>
    <w:div w:id="801385444">
      <w:bodyDiv w:val="1"/>
      <w:marLeft w:val="0"/>
      <w:marRight w:val="0"/>
      <w:marTop w:val="0"/>
      <w:marBottom w:val="0"/>
      <w:divBdr>
        <w:top w:val="none" w:sz="0" w:space="0" w:color="auto"/>
        <w:left w:val="none" w:sz="0" w:space="0" w:color="auto"/>
        <w:bottom w:val="none" w:sz="0" w:space="0" w:color="auto"/>
        <w:right w:val="none" w:sz="0" w:space="0" w:color="auto"/>
      </w:divBdr>
    </w:div>
    <w:div w:id="853421018">
      <w:bodyDiv w:val="1"/>
      <w:marLeft w:val="0"/>
      <w:marRight w:val="0"/>
      <w:marTop w:val="0"/>
      <w:marBottom w:val="0"/>
      <w:divBdr>
        <w:top w:val="none" w:sz="0" w:space="0" w:color="auto"/>
        <w:left w:val="none" w:sz="0" w:space="0" w:color="auto"/>
        <w:bottom w:val="none" w:sz="0" w:space="0" w:color="auto"/>
        <w:right w:val="none" w:sz="0" w:space="0" w:color="auto"/>
      </w:divBdr>
    </w:div>
    <w:div w:id="891502787">
      <w:bodyDiv w:val="1"/>
      <w:marLeft w:val="0"/>
      <w:marRight w:val="0"/>
      <w:marTop w:val="0"/>
      <w:marBottom w:val="0"/>
      <w:divBdr>
        <w:top w:val="none" w:sz="0" w:space="0" w:color="auto"/>
        <w:left w:val="none" w:sz="0" w:space="0" w:color="auto"/>
        <w:bottom w:val="none" w:sz="0" w:space="0" w:color="auto"/>
        <w:right w:val="none" w:sz="0" w:space="0" w:color="auto"/>
      </w:divBdr>
    </w:div>
    <w:div w:id="925458235">
      <w:bodyDiv w:val="1"/>
      <w:marLeft w:val="0"/>
      <w:marRight w:val="0"/>
      <w:marTop w:val="0"/>
      <w:marBottom w:val="0"/>
      <w:divBdr>
        <w:top w:val="none" w:sz="0" w:space="0" w:color="auto"/>
        <w:left w:val="none" w:sz="0" w:space="0" w:color="auto"/>
        <w:bottom w:val="none" w:sz="0" w:space="0" w:color="auto"/>
        <w:right w:val="none" w:sz="0" w:space="0" w:color="auto"/>
      </w:divBdr>
    </w:div>
    <w:div w:id="930429370">
      <w:bodyDiv w:val="1"/>
      <w:marLeft w:val="0"/>
      <w:marRight w:val="0"/>
      <w:marTop w:val="0"/>
      <w:marBottom w:val="0"/>
      <w:divBdr>
        <w:top w:val="none" w:sz="0" w:space="0" w:color="auto"/>
        <w:left w:val="none" w:sz="0" w:space="0" w:color="auto"/>
        <w:bottom w:val="none" w:sz="0" w:space="0" w:color="auto"/>
        <w:right w:val="none" w:sz="0" w:space="0" w:color="auto"/>
      </w:divBdr>
    </w:div>
    <w:div w:id="932276759">
      <w:bodyDiv w:val="1"/>
      <w:marLeft w:val="0"/>
      <w:marRight w:val="0"/>
      <w:marTop w:val="0"/>
      <w:marBottom w:val="0"/>
      <w:divBdr>
        <w:top w:val="none" w:sz="0" w:space="0" w:color="auto"/>
        <w:left w:val="none" w:sz="0" w:space="0" w:color="auto"/>
        <w:bottom w:val="none" w:sz="0" w:space="0" w:color="auto"/>
        <w:right w:val="none" w:sz="0" w:space="0" w:color="auto"/>
      </w:divBdr>
      <w:divsChild>
        <w:div w:id="1227837843">
          <w:marLeft w:val="300"/>
          <w:marRight w:val="0"/>
          <w:marTop w:val="0"/>
          <w:marBottom w:val="0"/>
          <w:divBdr>
            <w:top w:val="none" w:sz="0" w:space="0" w:color="auto"/>
            <w:left w:val="none" w:sz="0" w:space="0" w:color="auto"/>
            <w:bottom w:val="none" w:sz="0" w:space="0" w:color="auto"/>
            <w:right w:val="none" w:sz="0" w:space="0" w:color="auto"/>
          </w:divBdr>
        </w:div>
        <w:div w:id="63382194">
          <w:marLeft w:val="300"/>
          <w:marRight w:val="0"/>
          <w:marTop w:val="0"/>
          <w:marBottom w:val="0"/>
          <w:divBdr>
            <w:top w:val="none" w:sz="0" w:space="0" w:color="auto"/>
            <w:left w:val="none" w:sz="0" w:space="0" w:color="auto"/>
            <w:bottom w:val="none" w:sz="0" w:space="0" w:color="auto"/>
            <w:right w:val="none" w:sz="0" w:space="0" w:color="auto"/>
          </w:divBdr>
        </w:div>
        <w:div w:id="563879789">
          <w:marLeft w:val="300"/>
          <w:marRight w:val="0"/>
          <w:marTop w:val="0"/>
          <w:marBottom w:val="0"/>
          <w:divBdr>
            <w:top w:val="none" w:sz="0" w:space="0" w:color="auto"/>
            <w:left w:val="none" w:sz="0" w:space="0" w:color="auto"/>
            <w:bottom w:val="none" w:sz="0" w:space="0" w:color="auto"/>
            <w:right w:val="none" w:sz="0" w:space="0" w:color="auto"/>
          </w:divBdr>
        </w:div>
        <w:div w:id="849444199">
          <w:marLeft w:val="300"/>
          <w:marRight w:val="0"/>
          <w:marTop w:val="0"/>
          <w:marBottom w:val="0"/>
          <w:divBdr>
            <w:top w:val="none" w:sz="0" w:space="0" w:color="auto"/>
            <w:left w:val="none" w:sz="0" w:space="0" w:color="auto"/>
            <w:bottom w:val="none" w:sz="0" w:space="0" w:color="auto"/>
            <w:right w:val="none" w:sz="0" w:space="0" w:color="auto"/>
          </w:divBdr>
        </w:div>
        <w:div w:id="2113478084">
          <w:marLeft w:val="300"/>
          <w:marRight w:val="0"/>
          <w:marTop w:val="0"/>
          <w:marBottom w:val="0"/>
          <w:divBdr>
            <w:top w:val="none" w:sz="0" w:space="0" w:color="auto"/>
            <w:left w:val="none" w:sz="0" w:space="0" w:color="auto"/>
            <w:bottom w:val="none" w:sz="0" w:space="0" w:color="auto"/>
            <w:right w:val="none" w:sz="0" w:space="0" w:color="auto"/>
          </w:divBdr>
        </w:div>
        <w:div w:id="129132959">
          <w:marLeft w:val="300"/>
          <w:marRight w:val="0"/>
          <w:marTop w:val="0"/>
          <w:marBottom w:val="0"/>
          <w:divBdr>
            <w:top w:val="none" w:sz="0" w:space="0" w:color="auto"/>
            <w:left w:val="none" w:sz="0" w:space="0" w:color="auto"/>
            <w:bottom w:val="none" w:sz="0" w:space="0" w:color="auto"/>
            <w:right w:val="none" w:sz="0" w:space="0" w:color="auto"/>
          </w:divBdr>
        </w:div>
        <w:div w:id="413208995">
          <w:marLeft w:val="300"/>
          <w:marRight w:val="0"/>
          <w:marTop w:val="0"/>
          <w:marBottom w:val="0"/>
          <w:divBdr>
            <w:top w:val="none" w:sz="0" w:space="0" w:color="auto"/>
            <w:left w:val="none" w:sz="0" w:space="0" w:color="auto"/>
            <w:bottom w:val="none" w:sz="0" w:space="0" w:color="auto"/>
            <w:right w:val="none" w:sz="0" w:space="0" w:color="auto"/>
          </w:divBdr>
        </w:div>
        <w:div w:id="801339348">
          <w:marLeft w:val="300"/>
          <w:marRight w:val="0"/>
          <w:marTop w:val="0"/>
          <w:marBottom w:val="0"/>
          <w:divBdr>
            <w:top w:val="none" w:sz="0" w:space="0" w:color="auto"/>
            <w:left w:val="none" w:sz="0" w:space="0" w:color="auto"/>
            <w:bottom w:val="none" w:sz="0" w:space="0" w:color="auto"/>
            <w:right w:val="none" w:sz="0" w:space="0" w:color="auto"/>
          </w:divBdr>
        </w:div>
        <w:div w:id="633170901">
          <w:marLeft w:val="300"/>
          <w:marRight w:val="0"/>
          <w:marTop w:val="0"/>
          <w:marBottom w:val="0"/>
          <w:divBdr>
            <w:top w:val="none" w:sz="0" w:space="0" w:color="auto"/>
            <w:left w:val="none" w:sz="0" w:space="0" w:color="auto"/>
            <w:bottom w:val="none" w:sz="0" w:space="0" w:color="auto"/>
            <w:right w:val="none" w:sz="0" w:space="0" w:color="auto"/>
          </w:divBdr>
        </w:div>
        <w:div w:id="1607495646">
          <w:marLeft w:val="300"/>
          <w:marRight w:val="0"/>
          <w:marTop w:val="0"/>
          <w:marBottom w:val="0"/>
          <w:divBdr>
            <w:top w:val="none" w:sz="0" w:space="0" w:color="auto"/>
            <w:left w:val="none" w:sz="0" w:space="0" w:color="auto"/>
            <w:bottom w:val="none" w:sz="0" w:space="0" w:color="auto"/>
            <w:right w:val="none" w:sz="0" w:space="0" w:color="auto"/>
          </w:divBdr>
        </w:div>
        <w:div w:id="1010181508">
          <w:marLeft w:val="300"/>
          <w:marRight w:val="0"/>
          <w:marTop w:val="0"/>
          <w:marBottom w:val="0"/>
          <w:divBdr>
            <w:top w:val="none" w:sz="0" w:space="0" w:color="auto"/>
            <w:left w:val="none" w:sz="0" w:space="0" w:color="auto"/>
            <w:bottom w:val="none" w:sz="0" w:space="0" w:color="auto"/>
            <w:right w:val="none" w:sz="0" w:space="0" w:color="auto"/>
          </w:divBdr>
        </w:div>
        <w:div w:id="1532915829">
          <w:marLeft w:val="300"/>
          <w:marRight w:val="0"/>
          <w:marTop w:val="0"/>
          <w:marBottom w:val="0"/>
          <w:divBdr>
            <w:top w:val="none" w:sz="0" w:space="0" w:color="auto"/>
            <w:left w:val="none" w:sz="0" w:space="0" w:color="auto"/>
            <w:bottom w:val="none" w:sz="0" w:space="0" w:color="auto"/>
            <w:right w:val="none" w:sz="0" w:space="0" w:color="auto"/>
          </w:divBdr>
        </w:div>
        <w:div w:id="1765687769">
          <w:marLeft w:val="300"/>
          <w:marRight w:val="0"/>
          <w:marTop w:val="0"/>
          <w:marBottom w:val="0"/>
          <w:divBdr>
            <w:top w:val="none" w:sz="0" w:space="0" w:color="auto"/>
            <w:left w:val="none" w:sz="0" w:space="0" w:color="auto"/>
            <w:bottom w:val="none" w:sz="0" w:space="0" w:color="auto"/>
            <w:right w:val="none" w:sz="0" w:space="0" w:color="auto"/>
          </w:divBdr>
        </w:div>
        <w:div w:id="876697155">
          <w:marLeft w:val="300"/>
          <w:marRight w:val="0"/>
          <w:marTop w:val="0"/>
          <w:marBottom w:val="0"/>
          <w:divBdr>
            <w:top w:val="none" w:sz="0" w:space="0" w:color="auto"/>
            <w:left w:val="none" w:sz="0" w:space="0" w:color="auto"/>
            <w:bottom w:val="none" w:sz="0" w:space="0" w:color="auto"/>
            <w:right w:val="none" w:sz="0" w:space="0" w:color="auto"/>
          </w:divBdr>
        </w:div>
        <w:div w:id="1866861894">
          <w:marLeft w:val="300"/>
          <w:marRight w:val="0"/>
          <w:marTop w:val="0"/>
          <w:marBottom w:val="0"/>
          <w:divBdr>
            <w:top w:val="none" w:sz="0" w:space="0" w:color="auto"/>
            <w:left w:val="none" w:sz="0" w:space="0" w:color="auto"/>
            <w:bottom w:val="none" w:sz="0" w:space="0" w:color="auto"/>
            <w:right w:val="none" w:sz="0" w:space="0" w:color="auto"/>
          </w:divBdr>
        </w:div>
        <w:div w:id="1038625581">
          <w:marLeft w:val="300"/>
          <w:marRight w:val="0"/>
          <w:marTop w:val="0"/>
          <w:marBottom w:val="0"/>
          <w:divBdr>
            <w:top w:val="none" w:sz="0" w:space="0" w:color="auto"/>
            <w:left w:val="none" w:sz="0" w:space="0" w:color="auto"/>
            <w:bottom w:val="none" w:sz="0" w:space="0" w:color="auto"/>
            <w:right w:val="none" w:sz="0" w:space="0" w:color="auto"/>
          </w:divBdr>
        </w:div>
        <w:div w:id="1703096117">
          <w:marLeft w:val="300"/>
          <w:marRight w:val="0"/>
          <w:marTop w:val="0"/>
          <w:marBottom w:val="0"/>
          <w:divBdr>
            <w:top w:val="none" w:sz="0" w:space="0" w:color="auto"/>
            <w:left w:val="none" w:sz="0" w:space="0" w:color="auto"/>
            <w:bottom w:val="none" w:sz="0" w:space="0" w:color="auto"/>
            <w:right w:val="none" w:sz="0" w:space="0" w:color="auto"/>
          </w:divBdr>
        </w:div>
        <w:div w:id="589774019">
          <w:marLeft w:val="300"/>
          <w:marRight w:val="0"/>
          <w:marTop w:val="0"/>
          <w:marBottom w:val="0"/>
          <w:divBdr>
            <w:top w:val="none" w:sz="0" w:space="0" w:color="auto"/>
            <w:left w:val="none" w:sz="0" w:space="0" w:color="auto"/>
            <w:bottom w:val="none" w:sz="0" w:space="0" w:color="auto"/>
            <w:right w:val="none" w:sz="0" w:space="0" w:color="auto"/>
          </w:divBdr>
        </w:div>
        <w:div w:id="324745310">
          <w:marLeft w:val="300"/>
          <w:marRight w:val="0"/>
          <w:marTop w:val="0"/>
          <w:marBottom w:val="0"/>
          <w:divBdr>
            <w:top w:val="none" w:sz="0" w:space="0" w:color="auto"/>
            <w:left w:val="none" w:sz="0" w:space="0" w:color="auto"/>
            <w:bottom w:val="none" w:sz="0" w:space="0" w:color="auto"/>
            <w:right w:val="none" w:sz="0" w:space="0" w:color="auto"/>
          </w:divBdr>
        </w:div>
        <w:div w:id="292948105">
          <w:marLeft w:val="300"/>
          <w:marRight w:val="0"/>
          <w:marTop w:val="0"/>
          <w:marBottom w:val="0"/>
          <w:divBdr>
            <w:top w:val="none" w:sz="0" w:space="0" w:color="auto"/>
            <w:left w:val="none" w:sz="0" w:space="0" w:color="auto"/>
            <w:bottom w:val="none" w:sz="0" w:space="0" w:color="auto"/>
            <w:right w:val="none" w:sz="0" w:space="0" w:color="auto"/>
          </w:divBdr>
        </w:div>
        <w:div w:id="78646455">
          <w:marLeft w:val="300"/>
          <w:marRight w:val="0"/>
          <w:marTop w:val="0"/>
          <w:marBottom w:val="0"/>
          <w:divBdr>
            <w:top w:val="none" w:sz="0" w:space="0" w:color="auto"/>
            <w:left w:val="none" w:sz="0" w:space="0" w:color="auto"/>
            <w:bottom w:val="none" w:sz="0" w:space="0" w:color="auto"/>
            <w:right w:val="none" w:sz="0" w:space="0" w:color="auto"/>
          </w:divBdr>
        </w:div>
      </w:divsChild>
    </w:div>
    <w:div w:id="956564172">
      <w:bodyDiv w:val="1"/>
      <w:marLeft w:val="0"/>
      <w:marRight w:val="0"/>
      <w:marTop w:val="0"/>
      <w:marBottom w:val="0"/>
      <w:divBdr>
        <w:top w:val="none" w:sz="0" w:space="0" w:color="auto"/>
        <w:left w:val="none" w:sz="0" w:space="0" w:color="auto"/>
        <w:bottom w:val="none" w:sz="0" w:space="0" w:color="auto"/>
        <w:right w:val="none" w:sz="0" w:space="0" w:color="auto"/>
      </w:divBdr>
    </w:div>
    <w:div w:id="1022978774">
      <w:bodyDiv w:val="1"/>
      <w:marLeft w:val="0"/>
      <w:marRight w:val="0"/>
      <w:marTop w:val="0"/>
      <w:marBottom w:val="0"/>
      <w:divBdr>
        <w:top w:val="none" w:sz="0" w:space="0" w:color="auto"/>
        <w:left w:val="none" w:sz="0" w:space="0" w:color="auto"/>
        <w:bottom w:val="none" w:sz="0" w:space="0" w:color="auto"/>
        <w:right w:val="none" w:sz="0" w:space="0" w:color="auto"/>
      </w:divBdr>
    </w:div>
    <w:div w:id="1062557083">
      <w:bodyDiv w:val="1"/>
      <w:marLeft w:val="0"/>
      <w:marRight w:val="0"/>
      <w:marTop w:val="0"/>
      <w:marBottom w:val="0"/>
      <w:divBdr>
        <w:top w:val="none" w:sz="0" w:space="0" w:color="auto"/>
        <w:left w:val="none" w:sz="0" w:space="0" w:color="auto"/>
        <w:bottom w:val="none" w:sz="0" w:space="0" w:color="auto"/>
        <w:right w:val="none" w:sz="0" w:space="0" w:color="auto"/>
      </w:divBdr>
    </w:div>
    <w:div w:id="1074668748">
      <w:bodyDiv w:val="1"/>
      <w:marLeft w:val="0"/>
      <w:marRight w:val="0"/>
      <w:marTop w:val="0"/>
      <w:marBottom w:val="0"/>
      <w:divBdr>
        <w:top w:val="none" w:sz="0" w:space="0" w:color="auto"/>
        <w:left w:val="none" w:sz="0" w:space="0" w:color="auto"/>
        <w:bottom w:val="none" w:sz="0" w:space="0" w:color="auto"/>
        <w:right w:val="none" w:sz="0" w:space="0" w:color="auto"/>
      </w:divBdr>
      <w:divsChild>
        <w:div w:id="353381420">
          <w:marLeft w:val="300"/>
          <w:marRight w:val="0"/>
          <w:marTop w:val="0"/>
          <w:marBottom w:val="0"/>
          <w:divBdr>
            <w:top w:val="none" w:sz="0" w:space="0" w:color="auto"/>
            <w:left w:val="none" w:sz="0" w:space="0" w:color="auto"/>
            <w:bottom w:val="none" w:sz="0" w:space="0" w:color="auto"/>
            <w:right w:val="none" w:sz="0" w:space="0" w:color="auto"/>
          </w:divBdr>
        </w:div>
        <w:div w:id="932319406">
          <w:marLeft w:val="300"/>
          <w:marRight w:val="0"/>
          <w:marTop w:val="0"/>
          <w:marBottom w:val="0"/>
          <w:divBdr>
            <w:top w:val="none" w:sz="0" w:space="0" w:color="auto"/>
            <w:left w:val="none" w:sz="0" w:space="0" w:color="auto"/>
            <w:bottom w:val="none" w:sz="0" w:space="0" w:color="auto"/>
            <w:right w:val="none" w:sz="0" w:space="0" w:color="auto"/>
          </w:divBdr>
        </w:div>
        <w:div w:id="1900628850">
          <w:marLeft w:val="300"/>
          <w:marRight w:val="0"/>
          <w:marTop w:val="0"/>
          <w:marBottom w:val="0"/>
          <w:divBdr>
            <w:top w:val="none" w:sz="0" w:space="0" w:color="auto"/>
            <w:left w:val="none" w:sz="0" w:space="0" w:color="auto"/>
            <w:bottom w:val="none" w:sz="0" w:space="0" w:color="auto"/>
            <w:right w:val="none" w:sz="0" w:space="0" w:color="auto"/>
          </w:divBdr>
        </w:div>
      </w:divsChild>
    </w:div>
    <w:div w:id="1086924358">
      <w:bodyDiv w:val="1"/>
      <w:marLeft w:val="0"/>
      <w:marRight w:val="0"/>
      <w:marTop w:val="0"/>
      <w:marBottom w:val="0"/>
      <w:divBdr>
        <w:top w:val="none" w:sz="0" w:space="0" w:color="auto"/>
        <w:left w:val="none" w:sz="0" w:space="0" w:color="auto"/>
        <w:bottom w:val="none" w:sz="0" w:space="0" w:color="auto"/>
        <w:right w:val="none" w:sz="0" w:space="0" w:color="auto"/>
      </w:divBdr>
    </w:div>
    <w:div w:id="1092818381">
      <w:bodyDiv w:val="1"/>
      <w:marLeft w:val="0"/>
      <w:marRight w:val="0"/>
      <w:marTop w:val="0"/>
      <w:marBottom w:val="0"/>
      <w:divBdr>
        <w:top w:val="none" w:sz="0" w:space="0" w:color="auto"/>
        <w:left w:val="none" w:sz="0" w:space="0" w:color="auto"/>
        <w:bottom w:val="none" w:sz="0" w:space="0" w:color="auto"/>
        <w:right w:val="none" w:sz="0" w:space="0" w:color="auto"/>
      </w:divBdr>
    </w:div>
    <w:div w:id="1160384912">
      <w:bodyDiv w:val="1"/>
      <w:marLeft w:val="0"/>
      <w:marRight w:val="0"/>
      <w:marTop w:val="0"/>
      <w:marBottom w:val="0"/>
      <w:divBdr>
        <w:top w:val="none" w:sz="0" w:space="0" w:color="auto"/>
        <w:left w:val="none" w:sz="0" w:space="0" w:color="auto"/>
        <w:bottom w:val="none" w:sz="0" w:space="0" w:color="auto"/>
        <w:right w:val="none" w:sz="0" w:space="0" w:color="auto"/>
      </w:divBdr>
    </w:div>
    <w:div w:id="1185512767">
      <w:bodyDiv w:val="1"/>
      <w:marLeft w:val="0"/>
      <w:marRight w:val="0"/>
      <w:marTop w:val="0"/>
      <w:marBottom w:val="0"/>
      <w:divBdr>
        <w:top w:val="none" w:sz="0" w:space="0" w:color="auto"/>
        <w:left w:val="none" w:sz="0" w:space="0" w:color="auto"/>
        <w:bottom w:val="none" w:sz="0" w:space="0" w:color="auto"/>
        <w:right w:val="none" w:sz="0" w:space="0" w:color="auto"/>
      </w:divBdr>
    </w:div>
    <w:div w:id="1190795481">
      <w:bodyDiv w:val="1"/>
      <w:marLeft w:val="0"/>
      <w:marRight w:val="0"/>
      <w:marTop w:val="0"/>
      <w:marBottom w:val="0"/>
      <w:divBdr>
        <w:top w:val="none" w:sz="0" w:space="0" w:color="auto"/>
        <w:left w:val="none" w:sz="0" w:space="0" w:color="auto"/>
        <w:bottom w:val="none" w:sz="0" w:space="0" w:color="auto"/>
        <w:right w:val="none" w:sz="0" w:space="0" w:color="auto"/>
      </w:divBdr>
    </w:div>
    <w:div w:id="1227496180">
      <w:bodyDiv w:val="1"/>
      <w:marLeft w:val="0"/>
      <w:marRight w:val="0"/>
      <w:marTop w:val="0"/>
      <w:marBottom w:val="0"/>
      <w:divBdr>
        <w:top w:val="none" w:sz="0" w:space="0" w:color="auto"/>
        <w:left w:val="none" w:sz="0" w:space="0" w:color="auto"/>
        <w:bottom w:val="none" w:sz="0" w:space="0" w:color="auto"/>
        <w:right w:val="none" w:sz="0" w:space="0" w:color="auto"/>
      </w:divBdr>
    </w:div>
    <w:div w:id="1250504292">
      <w:bodyDiv w:val="1"/>
      <w:marLeft w:val="0"/>
      <w:marRight w:val="0"/>
      <w:marTop w:val="0"/>
      <w:marBottom w:val="0"/>
      <w:divBdr>
        <w:top w:val="none" w:sz="0" w:space="0" w:color="auto"/>
        <w:left w:val="none" w:sz="0" w:space="0" w:color="auto"/>
        <w:bottom w:val="none" w:sz="0" w:space="0" w:color="auto"/>
        <w:right w:val="none" w:sz="0" w:space="0" w:color="auto"/>
      </w:divBdr>
    </w:div>
    <w:div w:id="1289121160">
      <w:bodyDiv w:val="1"/>
      <w:marLeft w:val="0"/>
      <w:marRight w:val="0"/>
      <w:marTop w:val="0"/>
      <w:marBottom w:val="0"/>
      <w:divBdr>
        <w:top w:val="none" w:sz="0" w:space="0" w:color="auto"/>
        <w:left w:val="none" w:sz="0" w:space="0" w:color="auto"/>
        <w:bottom w:val="none" w:sz="0" w:space="0" w:color="auto"/>
        <w:right w:val="none" w:sz="0" w:space="0" w:color="auto"/>
      </w:divBdr>
    </w:div>
    <w:div w:id="1352729082">
      <w:bodyDiv w:val="1"/>
      <w:marLeft w:val="0"/>
      <w:marRight w:val="0"/>
      <w:marTop w:val="0"/>
      <w:marBottom w:val="0"/>
      <w:divBdr>
        <w:top w:val="none" w:sz="0" w:space="0" w:color="auto"/>
        <w:left w:val="none" w:sz="0" w:space="0" w:color="auto"/>
        <w:bottom w:val="none" w:sz="0" w:space="0" w:color="auto"/>
        <w:right w:val="none" w:sz="0" w:space="0" w:color="auto"/>
      </w:divBdr>
      <w:divsChild>
        <w:div w:id="1099369718">
          <w:marLeft w:val="300"/>
          <w:marRight w:val="0"/>
          <w:marTop w:val="0"/>
          <w:marBottom w:val="0"/>
          <w:divBdr>
            <w:top w:val="none" w:sz="0" w:space="0" w:color="auto"/>
            <w:left w:val="none" w:sz="0" w:space="0" w:color="auto"/>
            <w:bottom w:val="none" w:sz="0" w:space="0" w:color="auto"/>
            <w:right w:val="none" w:sz="0" w:space="0" w:color="auto"/>
          </w:divBdr>
        </w:div>
        <w:div w:id="1345789490">
          <w:marLeft w:val="300"/>
          <w:marRight w:val="0"/>
          <w:marTop w:val="0"/>
          <w:marBottom w:val="0"/>
          <w:divBdr>
            <w:top w:val="none" w:sz="0" w:space="0" w:color="auto"/>
            <w:left w:val="none" w:sz="0" w:space="0" w:color="auto"/>
            <w:bottom w:val="none" w:sz="0" w:space="0" w:color="auto"/>
            <w:right w:val="none" w:sz="0" w:space="0" w:color="auto"/>
          </w:divBdr>
        </w:div>
      </w:divsChild>
    </w:div>
    <w:div w:id="1368991926">
      <w:bodyDiv w:val="1"/>
      <w:marLeft w:val="0"/>
      <w:marRight w:val="0"/>
      <w:marTop w:val="0"/>
      <w:marBottom w:val="0"/>
      <w:divBdr>
        <w:top w:val="none" w:sz="0" w:space="0" w:color="auto"/>
        <w:left w:val="none" w:sz="0" w:space="0" w:color="auto"/>
        <w:bottom w:val="none" w:sz="0" w:space="0" w:color="auto"/>
        <w:right w:val="none" w:sz="0" w:space="0" w:color="auto"/>
      </w:divBdr>
    </w:div>
    <w:div w:id="1375811410">
      <w:bodyDiv w:val="1"/>
      <w:marLeft w:val="0"/>
      <w:marRight w:val="0"/>
      <w:marTop w:val="0"/>
      <w:marBottom w:val="0"/>
      <w:divBdr>
        <w:top w:val="none" w:sz="0" w:space="0" w:color="auto"/>
        <w:left w:val="none" w:sz="0" w:space="0" w:color="auto"/>
        <w:bottom w:val="none" w:sz="0" w:space="0" w:color="auto"/>
        <w:right w:val="none" w:sz="0" w:space="0" w:color="auto"/>
      </w:divBdr>
    </w:div>
    <w:div w:id="1530795413">
      <w:bodyDiv w:val="1"/>
      <w:marLeft w:val="0"/>
      <w:marRight w:val="0"/>
      <w:marTop w:val="0"/>
      <w:marBottom w:val="0"/>
      <w:divBdr>
        <w:top w:val="none" w:sz="0" w:space="0" w:color="auto"/>
        <w:left w:val="none" w:sz="0" w:space="0" w:color="auto"/>
        <w:bottom w:val="none" w:sz="0" w:space="0" w:color="auto"/>
        <w:right w:val="none" w:sz="0" w:space="0" w:color="auto"/>
      </w:divBdr>
    </w:div>
    <w:div w:id="1591235655">
      <w:bodyDiv w:val="1"/>
      <w:marLeft w:val="0"/>
      <w:marRight w:val="0"/>
      <w:marTop w:val="0"/>
      <w:marBottom w:val="0"/>
      <w:divBdr>
        <w:top w:val="none" w:sz="0" w:space="0" w:color="auto"/>
        <w:left w:val="none" w:sz="0" w:space="0" w:color="auto"/>
        <w:bottom w:val="none" w:sz="0" w:space="0" w:color="auto"/>
        <w:right w:val="none" w:sz="0" w:space="0" w:color="auto"/>
      </w:divBdr>
    </w:div>
    <w:div w:id="1684164824">
      <w:bodyDiv w:val="1"/>
      <w:marLeft w:val="0"/>
      <w:marRight w:val="0"/>
      <w:marTop w:val="0"/>
      <w:marBottom w:val="0"/>
      <w:divBdr>
        <w:top w:val="none" w:sz="0" w:space="0" w:color="auto"/>
        <w:left w:val="none" w:sz="0" w:space="0" w:color="auto"/>
        <w:bottom w:val="none" w:sz="0" w:space="0" w:color="auto"/>
        <w:right w:val="none" w:sz="0" w:space="0" w:color="auto"/>
      </w:divBdr>
      <w:divsChild>
        <w:div w:id="1832941753">
          <w:marLeft w:val="300"/>
          <w:marRight w:val="0"/>
          <w:marTop w:val="0"/>
          <w:marBottom w:val="0"/>
          <w:divBdr>
            <w:top w:val="none" w:sz="0" w:space="0" w:color="auto"/>
            <w:left w:val="none" w:sz="0" w:space="0" w:color="auto"/>
            <w:bottom w:val="none" w:sz="0" w:space="0" w:color="auto"/>
            <w:right w:val="none" w:sz="0" w:space="0" w:color="auto"/>
          </w:divBdr>
        </w:div>
        <w:div w:id="216551246">
          <w:marLeft w:val="300"/>
          <w:marRight w:val="0"/>
          <w:marTop w:val="0"/>
          <w:marBottom w:val="0"/>
          <w:divBdr>
            <w:top w:val="none" w:sz="0" w:space="0" w:color="auto"/>
            <w:left w:val="none" w:sz="0" w:space="0" w:color="auto"/>
            <w:bottom w:val="none" w:sz="0" w:space="0" w:color="auto"/>
            <w:right w:val="none" w:sz="0" w:space="0" w:color="auto"/>
          </w:divBdr>
        </w:div>
      </w:divsChild>
    </w:div>
    <w:div w:id="1878539173">
      <w:bodyDiv w:val="1"/>
      <w:marLeft w:val="0"/>
      <w:marRight w:val="0"/>
      <w:marTop w:val="0"/>
      <w:marBottom w:val="0"/>
      <w:divBdr>
        <w:top w:val="none" w:sz="0" w:space="0" w:color="auto"/>
        <w:left w:val="none" w:sz="0" w:space="0" w:color="auto"/>
        <w:bottom w:val="none" w:sz="0" w:space="0" w:color="auto"/>
        <w:right w:val="none" w:sz="0" w:space="0" w:color="auto"/>
      </w:divBdr>
    </w:div>
    <w:div w:id="1977103048">
      <w:bodyDiv w:val="1"/>
      <w:marLeft w:val="0"/>
      <w:marRight w:val="0"/>
      <w:marTop w:val="0"/>
      <w:marBottom w:val="0"/>
      <w:divBdr>
        <w:top w:val="none" w:sz="0" w:space="0" w:color="auto"/>
        <w:left w:val="none" w:sz="0" w:space="0" w:color="auto"/>
        <w:bottom w:val="none" w:sz="0" w:space="0" w:color="auto"/>
        <w:right w:val="none" w:sz="0" w:space="0" w:color="auto"/>
      </w:divBdr>
    </w:div>
    <w:div w:id="2039501144">
      <w:bodyDiv w:val="1"/>
      <w:marLeft w:val="0"/>
      <w:marRight w:val="0"/>
      <w:marTop w:val="0"/>
      <w:marBottom w:val="0"/>
      <w:divBdr>
        <w:top w:val="none" w:sz="0" w:space="0" w:color="auto"/>
        <w:left w:val="none" w:sz="0" w:space="0" w:color="auto"/>
        <w:bottom w:val="none" w:sz="0" w:space="0" w:color="auto"/>
        <w:right w:val="none" w:sz="0" w:space="0" w:color="auto"/>
      </w:divBdr>
    </w:div>
    <w:div w:id="2049063491">
      <w:bodyDiv w:val="1"/>
      <w:marLeft w:val="0"/>
      <w:marRight w:val="0"/>
      <w:marTop w:val="0"/>
      <w:marBottom w:val="0"/>
      <w:divBdr>
        <w:top w:val="none" w:sz="0" w:space="0" w:color="auto"/>
        <w:left w:val="none" w:sz="0" w:space="0" w:color="auto"/>
        <w:bottom w:val="none" w:sz="0" w:space="0" w:color="auto"/>
        <w:right w:val="none" w:sz="0" w:space="0" w:color="auto"/>
      </w:divBdr>
    </w:div>
    <w:div w:id="2052412928">
      <w:bodyDiv w:val="1"/>
      <w:marLeft w:val="0"/>
      <w:marRight w:val="0"/>
      <w:marTop w:val="0"/>
      <w:marBottom w:val="0"/>
      <w:divBdr>
        <w:top w:val="none" w:sz="0" w:space="0" w:color="auto"/>
        <w:left w:val="none" w:sz="0" w:space="0" w:color="auto"/>
        <w:bottom w:val="none" w:sz="0" w:space="0" w:color="auto"/>
        <w:right w:val="none" w:sz="0" w:space="0" w:color="auto"/>
      </w:divBdr>
    </w:div>
    <w:div w:id="2108116560">
      <w:bodyDiv w:val="1"/>
      <w:marLeft w:val="0"/>
      <w:marRight w:val="0"/>
      <w:marTop w:val="0"/>
      <w:marBottom w:val="0"/>
      <w:divBdr>
        <w:top w:val="none" w:sz="0" w:space="0" w:color="auto"/>
        <w:left w:val="none" w:sz="0" w:space="0" w:color="auto"/>
        <w:bottom w:val="none" w:sz="0" w:space="0" w:color="auto"/>
        <w:right w:val="none" w:sz="0" w:space="0" w:color="auto"/>
      </w:divBdr>
      <w:divsChild>
        <w:div w:id="1699163761">
          <w:marLeft w:val="300"/>
          <w:marRight w:val="0"/>
          <w:marTop w:val="0"/>
          <w:marBottom w:val="0"/>
          <w:divBdr>
            <w:top w:val="none" w:sz="0" w:space="0" w:color="auto"/>
            <w:left w:val="none" w:sz="0" w:space="0" w:color="auto"/>
            <w:bottom w:val="none" w:sz="0" w:space="0" w:color="auto"/>
            <w:right w:val="none" w:sz="0" w:space="0" w:color="auto"/>
          </w:divBdr>
        </w:div>
        <w:div w:id="760835123">
          <w:marLeft w:val="300"/>
          <w:marRight w:val="0"/>
          <w:marTop w:val="0"/>
          <w:marBottom w:val="0"/>
          <w:divBdr>
            <w:top w:val="none" w:sz="0" w:space="0" w:color="auto"/>
            <w:left w:val="none" w:sz="0" w:space="0" w:color="auto"/>
            <w:bottom w:val="none" w:sz="0" w:space="0" w:color="auto"/>
            <w:right w:val="none" w:sz="0" w:space="0" w:color="auto"/>
          </w:divBdr>
        </w:div>
        <w:div w:id="389113830">
          <w:marLeft w:val="300"/>
          <w:marRight w:val="0"/>
          <w:marTop w:val="0"/>
          <w:marBottom w:val="0"/>
          <w:divBdr>
            <w:top w:val="none" w:sz="0" w:space="0" w:color="auto"/>
            <w:left w:val="none" w:sz="0" w:space="0" w:color="auto"/>
            <w:bottom w:val="none" w:sz="0" w:space="0" w:color="auto"/>
            <w:right w:val="none" w:sz="0" w:space="0" w:color="auto"/>
          </w:divBdr>
        </w:div>
        <w:div w:id="124005229">
          <w:marLeft w:val="300"/>
          <w:marRight w:val="0"/>
          <w:marTop w:val="0"/>
          <w:marBottom w:val="0"/>
          <w:divBdr>
            <w:top w:val="none" w:sz="0" w:space="0" w:color="auto"/>
            <w:left w:val="none" w:sz="0" w:space="0" w:color="auto"/>
            <w:bottom w:val="none" w:sz="0" w:space="0" w:color="auto"/>
            <w:right w:val="none" w:sz="0" w:space="0" w:color="auto"/>
          </w:divBdr>
        </w:div>
        <w:div w:id="399328561">
          <w:marLeft w:val="300"/>
          <w:marRight w:val="0"/>
          <w:marTop w:val="0"/>
          <w:marBottom w:val="0"/>
          <w:divBdr>
            <w:top w:val="none" w:sz="0" w:space="0" w:color="auto"/>
            <w:left w:val="none" w:sz="0" w:space="0" w:color="auto"/>
            <w:bottom w:val="none" w:sz="0" w:space="0" w:color="auto"/>
            <w:right w:val="none" w:sz="0" w:space="0" w:color="auto"/>
          </w:divBdr>
        </w:div>
        <w:div w:id="2093504635">
          <w:marLeft w:val="300"/>
          <w:marRight w:val="0"/>
          <w:marTop w:val="0"/>
          <w:marBottom w:val="0"/>
          <w:divBdr>
            <w:top w:val="none" w:sz="0" w:space="0" w:color="auto"/>
            <w:left w:val="none" w:sz="0" w:space="0" w:color="auto"/>
            <w:bottom w:val="none" w:sz="0" w:space="0" w:color="auto"/>
            <w:right w:val="none" w:sz="0" w:space="0" w:color="auto"/>
          </w:divBdr>
        </w:div>
        <w:div w:id="180364054">
          <w:marLeft w:val="300"/>
          <w:marRight w:val="0"/>
          <w:marTop w:val="0"/>
          <w:marBottom w:val="0"/>
          <w:divBdr>
            <w:top w:val="none" w:sz="0" w:space="0" w:color="auto"/>
            <w:left w:val="none" w:sz="0" w:space="0" w:color="auto"/>
            <w:bottom w:val="none" w:sz="0" w:space="0" w:color="auto"/>
            <w:right w:val="none" w:sz="0" w:space="0" w:color="auto"/>
          </w:divBdr>
        </w:div>
        <w:div w:id="62029374">
          <w:marLeft w:val="300"/>
          <w:marRight w:val="0"/>
          <w:marTop w:val="0"/>
          <w:marBottom w:val="0"/>
          <w:divBdr>
            <w:top w:val="none" w:sz="0" w:space="0" w:color="auto"/>
            <w:left w:val="none" w:sz="0" w:space="0" w:color="auto"/>
            <w:bottom w:val="none" w:sz="0" w:space="0" w:color="auto"/>
            <w:right w:val="none" w:sz="0" w:space="0" w:color="auto"/>
          </w:divBdr>
        </w:div>
        <w:div w:id="1073895946">
          <w:marLeft w:val="300"/>
          <w:marRight w:val="0"/>
          <w:marTop w:val="0"/>
          <w:marBottom w:val="0"/>
          <w:divBdr>
            <w:top w:val="none" w:sz="0" w:space="0" w:color="auto"/>
            <w:left w:val="none" w:sz="0" w:space="0" w:color="auto"/>
            <w:bottom w:val="none" w:sz="0" w:space="0" w:color="auto"/>
            <w:right w:val="none" w:sz="0" w:space="0" w:color="auto"/>
          </w:divBdr>
        </w:div>
        <w:div w:id="1235240214">
          <w:marLeft w:val="300"/>
          <w:marRight w:val="0"/>
          <w:marTop w:val="0"/>
          <w:marBottom w:val="0"/>
          <w:divBdr>
            <w:top w:val="none" w:sz="0" w:space="0" w:color="auto"/>
            <w:left w:val="none" w:sz="0" w:space="0" w:color="auto"/>
            <w:bottom w:val="none" w:sz="0" w:space="0" w:color="auto"/>
            <w:right w:val="none" w:sz="0" w:space="0" w:color="auto"/>
          </w:divBdr>
        </w:div>
        <w:div w:id="195772607">
          <w:marLeft w:val="300"/>
          <w:marRight w:val="0"/>
          <w:marTop w:val="0"/>
          <w:marBottom w:val="0"/>
          <w:divBdr>
            <w:top w:val="none" w:sz="0" w:space="0" w:color="auto"/>
            <w:left w:val="none" w:sz="0" w:space="0" w:color="auto"/>
            <w:bottom w:val="none" w:sz="0" w:space="0" w:color="auto"/>
            <w:right w:val="none" w:sz="0" w:space="0" w:color="auto"/>
          </w:divBdr>
        </w:div>
        <w:div w:id="2080865805">
          <w:marLeft w:val="300"/>
          <w:marRight w:val="0"/>
          <w:marTop w:val="0"/>
          <w:marBottom w:val="0"/>
          <w:divBdr>
            <w:top w:val="none" w:sz="0" w:space="0" w:color="auto"/>
            <w:left w:val="none" w:sz="0" w:space="0" w:color="auto"/>
            <w:bottom w:val="none" w:sz="0" w:space="0" w:color="auto"/>
            <w:right w:val="none" w:sz="0" w:space="0" w:color="auto"/>
          </w:divBdr>
        </w:div>
        <w:div w:id="1828785040">
          <w:marLeft w:val="300"/>
          <w:marRight w:val="0"/>
          <w:marTop w:val="0"/>
          <w:marBottom w:val="0"/>
          <w:divBdr>
            <w:top w:val="none" w:sz="0" w:space="0" w:color="auto"/>
            <w:left w:val="none" w:sz="0" w:space="0" w:color="auto"/>
            <w:bottom w:val="none" w:sz="0" w:space="0" w:color="auto"/>
            <w:right w:val="none" w:sz="0" w:space="0" w:color="auto"/>
          </w:divBdr>
        </w:div>
        <w:div w:id="583609709">
          <w:marLeft w:val="300"/>
          <w:marRight w:val="0"/>
          <w:marTop w:val="0"/>
          <w:marBottom w:val="0"/>
          <w:divBdr>
            <w:top w:val="none" w:sz="0" w:space="0" w:color="auto"/>
            <w:left w:val="none" w:sz="0" w:space="0" w:color="auto"/>
            <w:bottom w:val="none" w:sz="0" w:space="0" w:color="auto"/>
            <w:right w:val="none" w:sz="0" w:space="0" w:color="auto"/>
          </w:divBdr>
        </w:div>
        <w:div w:id="1121218926">
          <w:marLeft w:val="300"/>
          <w:marRight w:val="0"/>
          <w:marTop w:val="0"/>
          <w:marBottom w:val="0"/>
          <w:divBdr>
            <w:top w:val="none" w:sz="0" w:space="0" w:color="auto"/>
            <w:left w:val="none" w:sz="0" w:space="0" w:color="auto"/>
            <w:bottom w:val="none" w:sz="0" w:space="0" w:color="auto"/>
            <w:right w:val="none" w:sz="0" w:space="0" w:color="auto"/>
          </w:divBdr>
        </w:div>
        <w:div w:id="861281560">
          <w:marLeft w:val="300"/>
          <w:marRight w:val="0"/>
          <w:marTop w:val="0"/>
          <w:marBottom w:val="0"/>
          <w:divBdr>
            <w:top w:val="none" w:sz="0" w:space="0" w:color="auto"/>
            <w:left w:val="none" w:sz="0" w:space="0" w:color="auto"/>
            <w:bottom w:val="none" w:sz="0" w:space="0" w:color="auto"/>
            <w:right w:val="none" w:sz="0" w:space="0" w:color="auto"/>
          </w:divBdr>
        </w:div>
        <w:div w:id="673799441">
          <w:marLeft w:val="300"/>
          <w:marRight w:val="0"/>
          <w:marTop w:val="0"/>
          <w:marBottom w:val="0"/>
          <w:divBdr>
            <w:top w:val="none" w:sz="0" w:space="0" w:color="auto"/>
            <w:left w:val="none" w:sz="0" w:space="0" w:color="auto"/>
            <w:bottom w:val="none" w:sz="0" w:space="0" w:color="auto"/>
            <w:right w:val="none" w:sz="0" w:space="0" w:color="auto"/>
          </w:divBdr>
        </w:div>
      </w:divsChild>
    </w:div>
    <w:div w:id="2117215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customXml" Target="ink/ink5.xml"/><Relationship Id="rId42" Type="http://schemas.openxmlformats.org/officeDocument/2006/relationships/image" Target="media/image22.jpeg"/><Relationship Id="rId63" Type="http://schemas.openxmlformats.org/officeDocument/2006/relationships/image" Target="media/image43.jpeg"/><Relationship Id="rId84" Type="http://schemas.openxmlformats.org/officeDocument/2006/relationships/image" Target="media/image64.pn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68.png"/><Relationship Id="rId205" Type="http://schemas.openxmlformats.org/officeDocument/2006/relationships/image" Target="media/image182.jpeg"/><Relationship Id="rId226" Type="http://schemas.openxmlformats.org/officeDocument/2006/relationships/image" Target="media/image203.jpeg"/><Relationship Id="rId107" Type="http://schemas.openxmlformats.org/officeDocument/2006/relationships/image" Target="media/image87.png"/><Relationship Id="rId11" Type="http://schemas.openxmlformats.org/officeDocument/2006/relationships/image" Target="media/image7.jpeg"/><Relationship Id="rId32" Type="http://schemas.openxmlformats.org/officeDocument/2006/relationships/image" Target="media/image12.jpeg"/><Relationship Id="rId53" Type="http://schemas.openxmlformats.org/officeDocument/2006/relationships/image" Target="media/image33.jpeg"/><Relationship Id="rId74" Type="http://schemas.openxmlformats.org/officeDocument/2006/relationships/image" Target="media/image54.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image" Target="media/image1.jpeg"/><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58.jpeg"/><Relationship Id="rId216" Type="http://schemas.openxmlformats.org/officeDocument/2006/relationships/image" Target="media/image193.jpeg"/><Relationship Id="rId22" Type="http://schemas.openxmlformats.org/officeDocument/2006/relationships/image" Target="media/image13.png"/><Relationship Id="rId43" Type="http://schemas.openxmlformats.org/officeDocument/2006/relationships/image" Target="media/image23.jpeg"/><Relationship Id="rId64" Type="http://schemas.openxmlformats.org/officeDocument/2006/relationships/image" Target="media/image44.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69.jpeg"/><Relationship Id="rId206" Type="http://schemas.openxmlformats.org/officeDocument/2006/relationships/image" Target="media/image183.jpeg"/><Relationship Id="rId227" Type="http://schemas.openxmlformats.org/officeDocument/2006/relationships/image" Target="media/image204.jpeg"/><Relationship Id="rId12" Type="http://schemas.openxmlformats.org/officeDocument/2006/relationships/image" Target="media/image8.jpeg"/><Relationship Id="rId33" Type="http://schemas.openxmlformats.org/officeDocument/2006/relationships/image" Target="media/image13.jpeg"/><Relationship Id="rId108" Type="http://schemas.openxmlformats.org/officeDocument/2006/relationships/image" Target="media/image88.png"/><Relationship Id="rId129" Type="http://schemas.openxmlformats.org/officeDocument/2006/relationships/image" Target="media/image109.jpeg"/><Relationship Id="rId54" Type="http://schemas.openxmlformats.org/officeDocument/2006/relationships/image" Target="media/image34.jpeg"/><Relationship Id="rId75" Type="http://schemas.openxmlformats.org/officeDocument/2006/relationships/image" Target="media/image55.jpeg"/><Relationship Id="rId96" Type="http://schemas.openxmlformats.org/officeDocument/2006/relationships/image" Target="media/image76.jpeg"/><Relationship Id="rId140" Type="http://schemas.openxmlformats.org/officeDocument/2006/relationships/image" Target="media/image120.png"/><Relationship Id="rId161" Type="http://schemas.openxmlformats.org/officeDocument/2006/relationships/image" Target="media/image141.jpeg"/><Relationship Id="rId182" Type="http://schemas.openxmlformats.org/officeDocument/2006/relationships/image" Target="media/image159.jpeg"/><Relationship Id="rId217" Type="http://schemas.openxmlformats.org/officeDocument/2006/relationships/image" Target="media/image194.jpeg"/><Relationship Id="rId6" Type="http://schemas.openxmlformats.org/officeDocument/2006/relationships/image" Target="media/image2.jpeg"/><Relationship Id="rId23" Type="http://schemas.openxmlformats.org/officeDocument/2006/relationships/customXml" Target="ink/ink6.xml"/><Relationship Id="rId119" Type="http://schemas.openxmlformats.org/officeDocument/2006/relationships/image" Target="media/image99.png"/><Relationship Id="rId44" Type="http://schemas.openxmlformats.org/officeDocument/2006/relationships/image" Target="media/image24.jpe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0.jpeg"/><Relationship Id="rId207" Type="http://schemas.openxmlformats.org/officeDocument/2006/relationships/image" Target="media/image184.jpeg"/><Relationship Id="rId228" Type="http://schemas.openxmlformats.org/officeDocument/2006/relationships/image" Target="media/image205.jpeg"/><Relationship Id="rId13" Type="http://schemas.openxmlformats.org/officeDocument/2006/relationships/customXml" Target="ink/ink1.xml"/><Relationship Id="rId109" Type="http://schemas.openxmlformats.org/officeDocument/2006/relationships/image" Target="media/image89.jpeg"/><Relationship Id="rId34" Type="http://schemas.openxmlformats.org/officeDocument/2006/relationships/image" Target="media/image14.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jpeg"/><Relationship Id="rId120" Type="http://schemas.openxmlformats.org/officeDocument/2006/relationships/image" Target="media/image100.jpeg"/><Relationship Id="rId141" Type="http://schemas.openxmlformats.org/officeDocument/2006/relationships/image" Target="media/image121.jpeg"/><Relationship Id="rId7" Type="http://schemas.openxmlformats.org/officeDocument/2006/relationships/image" Target="media/image3.jpeg"/><Relationship Id="rId162" Type="http://schemas.openxmlformats.org/officeDocument/2006/relationships/image" Target="media/image142.jpeg"/><Relationship Id="rId183" Type="http://schemas.openxmlformats.org/officeDocument/2006/relationships/image" Target="media/image160.jpeg"/><Relationship Id="rId218" Type="http://schemas.openxmlformats.org/officeDocument/2006/relationships/image" Target="media/image195.jpeg"/><Relationship Id="rId24" Type="http://schemas.openxmlformats.org/officeDocument/2006/relationships/image" Target="media/image1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1.jpeg"/><Relationship Id="rId208" Type="http://schemas.openxmlformats.org/officeDocument/2006/relationships/image" Target="media/image185.jpeg"/><Relationship Id="rId229" Type="http://schemas.openxmlformats.org/officeDocument/2006/relationships/image" Target="media/image206.jpeg"/><Relationship Id="rId14" Type="http://schemas.openxmlformats.org/officeDocument/2006/relationships/image" Target="media/image9.pn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image" Target="media/image80.jpeg"/><Relationship Id="rId8" Type="http://schemas.openxmlformats.org/officeDocument/2006/relationships/image" Target="media/image4.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1.jpeg"/><Relationship Id="rId219" Type="http://schemas.openxmlformats.org/officeDocument/2006/relationships/image" Target="media/image196.jpeg"/><Relationship Id="rId230" Type="http://schemas.openxmlformats.org/officeDocument/2006/relationships/image" Target="media/image207.jpeg"/><Relationship Id="rId25" Type="http://schemas.openxmlformats.org/officeDocument/2006/relationships/customXml" Target="ink/ink7.xml"/><Relationship Id="rId46" Type="http://schemas.openxmlformats.org/officeDocument/2006/relationships/image" Target="media/image26.jpeg"/><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customXml" Target="ink/ink9.xml"/><Relationship Id="rId179" Type="http://schemas.openxmlformats.org/officeDocument/2006/relationships/image" Target="media/image156.jpeg"/><Relationship Id="rId195" Type="http://schemas.openxmlformats.org/officeDocument/2006/relationships/image" Target="media/image172.jpeg"/><Relationship Id="rId209" Type="http://schemas.openxmlformats.org/officeDocument/2006/relationships/image" Target="media/image186.jpeg"/><Relationship Id="rId190" Type="http://schemas.openxmlformats.org/officeDocument/2006/relationships/image" Target="media/image167.png"/><Relationship Id="rId204" Type="http://schemas.openxmlformats.org/officeDocument/2006/relationships/image" Target="media/image181.jpe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customXml" Target="ink/ink2.xml"/><Relationship Id="rId36" Type="http://schemas.openxmlformats.org/officeDocument/2006/relationships/image" Target="media/image16.jpeg"/><Relationship Id="rId57" Type="http://schemas.openxmlformats.org/officeDocument/2006/relationships/image" Target="media/image37.jpe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image" Target="media/image6.jpeg"/><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2.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jpeg"/><Relationship Id="rId26" Type="http://schemas.openxmlformats.org/officeDocument/2006/relationships/image" Target="media/image15.png"/><Relationship Id="rId231" Type="http://schemas.openxmlformats.org/officeDocument/2006/relationships/image" Target="media/image208.jpe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4.pn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10.png"/><Relationship Id="rId221" Type="http://schemas.openxmlformats.org/officeDocument/2006/relationships/image" Target="media/image198.jpeg"/><Relationship Id="rId37" Type="http://schemas.openxmlformats.org/officeDocument/2006/relationships/image" Target="media/image17.jpeg"/><Relationship Id="rId58" Type="http://schemas.openxmlformats.org/officeDocument/2006/relationships/image" Target="media/image38.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44" Type="http://schemas.openxmlformats.org/officeDocument/2006/relationships/image" Target="media/image124.jpe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3.jpeg"/><Relationship Id="rId211" Type="http://schemas.openxmlformats.org/officeDocument/2006/relationships/image" Target="media/image188.jpeg"/><Relationship Id="rId232" Type="http://schemas.openxmlformats.org/officeDocument/2006/relationships/image" Target="media/image209.jpeg"/><Relationship Id="rId27" Type="http://schemas.openxmlformats.org/officeDocument/2006/relationships/customXml" Target="ink/ink8.xml"/><Relationship Id="rId48" Type="http://schemas.openxmlformats.org/officeDocument/2006/relationships/image" Target="media/image28.jpe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jpeg"/><Relationship Id="rId80" Type="http://schemas.openxmlformats.org/officeDocument/2006/relationships/image" Target="media/image60.jpeg"/><Relationship Id="rId155" Type="http://schemas.openxmlformats.org/officeDocument/2006/relationships/image" Target="media/image135.jpeg"/><Relationship Id="rId176" Type="http://schemas.openxmlformats.org/officeDocument/2006/relationships/customXml" Target="ink/ink10.xml"/><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jpeg"/><Relationship Id="rId17" Type="http://schemas.openxmlformats.org/officeDocument/2006/relationships/customXml" Target="ink/ink3.xml"/><Relationship Id="rId38" Type="http://schemas.openxmlformats.org/officeDocument/2006/relationships/image" Target="media/image18.jpeg"/><Relationship Id="rId59" Type="http://schemas.openxmlformats.org/officeDocument/2006/relationships/image" Target="media/image39.jpeg"/><Relationship Id="rId103" Type="http://schemas.openxmlformats.org/officeDocument/2006/relationships/image" Target="media/image83.jpeg"/><Relationship Id="rId124" Type="http://schemas.openxmlformats.org/officeDocument/2006/relationships/image" Target="media/image104.jpeg"/><Relationship Id="rId70" Type="http://schemas.openxmlformats.org/officeDocument/2006/relationships/image" Target="media/image50.jpe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4.jpeg"/><Relationship Id="rId1" Type="http://schemas.openxmlformats.org/officeDocument/2006/relationships/numbering" Target="numbering.xml"/><Relationship Id="rId212" Type="http://schemas.openxmlformats.org/officeDocument/2006/relationships/image" Target="media/image189.jpeg"/><Relationship Id="rId233"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29.jpeg"/><Relationship Id="rId114" Type="http://schemas.openxmlformats.org/officeDocument/2006/relationships/image" Target="media/image94.png"/><Relationship Id="rId60" Type="http://schemas.openxmlformats.org/officeDocument/2006/relationships/image" Target="media/image40.jpeg"/><Relationship Id="rId81" Type="http://schemas.openxmlformats.org/officeDocument/2006/relationships/image" Target="media/image61.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18" Type="http://schemas.openxmlformats.org/officeDocument/2006/relationships/image" Target="media/image11.png"/><Relationship Id="rId39" Type="http://schemas.openxmlformats.org/officeDocument/2006/relationships/image" Target="media/image19.png"/><Relationship Id="rId50" Type="http://schemas.openxmlformats.org/officeDocument/2006/relationships/image" Target="media/image30.jpeg"/><Relationship Id="rId104" Type="http://schemas.openxmlformats.org/officeDocument/2006/relationships/image" Target="media/image84.png"/><Relationship Id="rId125" Type="http://schemas.openxmlformats.org/officeDocument/2006/relationships/image" Target="media/image105.jpe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5.jpeg"/><Relationship Id="rId71" Type="http://schemas.openxmlformats.org/officeDocument/2006/relationships/image" Target="media/image51.jpeg"/><Relationship Id="rId92" Type="http://schemas.openxmlformats.org/officeDocument/2006/relationships/image" Target="media/image72.jpeg"/><Relationship Id="rId213" Type="http://schemas.openxmlformats.org/officeDocument/2006/relationships/image" Target="media/image190.jpeg"/><Relationship Id="rId234" Type="http://schemas.microsoft.com/office/2011/relationships/people" Target="people.xml"/><Relationship Id="rId2" Type="http://schemas.openxmlformats.org/officeDocument/2006/relationships/styles" Target="styles.xml"/><Relationship Id="rId29" Type="http://schemas.openxmlformats.org/officeDocument/2006/relationships/image" Target="media/image9.jpe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jpeg"/><Relationship Id="rId157" Type="http://schemas.openxmlformats.org/officeDocument/2006/relationships/image" Target="media/image137.png"/><Relationship Id="rId178" Type="http://schemas.openxmlformats.org/officeDocument/2006/relationships/image" Target="media/image155.jpeg"/><Relationship Id="rId61" Type="http://schemas.openxmlformats.org/officeDocument/2006/relationships/image" Target="media/image41.jpeg"/><Relationship Id="rId82" Type="http://schemas.openxmlformats.org/officeDocument/2006/relationships/image" Target="media/image62.png"/><Relationship Id="rId199" Type="http://schemas.openxmlformats.org/officeDocument/2006/relationships/image" Target="media/image176.jpeg"/><Relationship Id="rId203" Type="http://schemas.openxmlformats.org/officeDocument/2006/relationships/image" Target="media/image180.jpeg"/><Relationship Id="rId19" Type="http://schemas.openxmlformats.org/officeDocument/2006/relationships/customXml" Target="ink/ink4.xml"/><Relationship Id="rId224" Type="http://schemas.openxmlformats.org/officeDocument/2006/relationships/image" Target="media/image201.jpeg"/><Relationship Id="rId30" Type="http://schemas.openxmlformats.org/officeDocument/2006/relationships/image" Target="media/image1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48.jpe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ettings" Target="settings.xml"/><Relationship Id="rId214" Type="http://schemas.openxmlformats.org/officeDocument/2006/relationships/image" Target="media/image191.jpeg"/><Relationship Id="rId235" Type="http://schemas.openxmlformats.org/officeDocument/2006/relationships/theme" Target="theme/theme1.xml"/><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6:50:29.101"/>
    </inkml:context>
    <inkml:brush xml:id="br0">
      <inkml:brushProperty name="width" value="0.05" units="cm"/>
      <inkml:brushProperty name="height" value="0.05" units="cm"/>
    </inkml:brush>
  </inkml:definitions>
  <inkml:trace contextRef="#ctx0" brushRef="#br0">97 0 24575,'-21'56'0,"9"6"0,3 1 0,-3 101 0,14-86 0,-4 109 0,-11-116 0,9-52 0,0 0 0,-2 31 0,6-43-92,0 7-162,-1 1-1,0 0 0,-1-1 1,-4 15-1,1-12-6571</inkml:trace>
  <inkml:trace contextRef="#ctx0" brushRef="#br0" timeOffset="2947.59">18 900 24575,'0'5'0,"0"5"0,0 6 0,0 5 0,0 3 0,0 2 0,0 1 0,0-4-8191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9T08:40:15.59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6:50:30.367"/>
    </inkml:context>
    <inkml:brush xml:id="br0">
      <inkml:brushProperty name="width" value="0.05" units="cm"/>
      <inkml:brushProperty name="height" value="0.05" units="cm"/>
    </inkml:brush>
  </inkml:definitions>
  <inkml:trace contextRef="#ctx0" brushRef="#br0">11 0 24575,'0'5'0,"0"5"0,0 6 0,0 5 0,0 3 0,0 2 0,-4-4 0,-2-5-8191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6:50:22.847"/>
    </inkml:context>
    <inkml:brush xml:id="br0">
      <inkml:brushProperty name="width" value="0.05" units="cm"/>
      <inkml:brushProperty name="height" value="0.05" units="cm"/>
    </inkml:brush>
  </inkml:definitions>
  <inkml:trace contextRef="#ctx0" brushRef="#br0">160 340 24575,'0'451'0,"-1"-431"0,-1 0 0,-8 35 0,5-33 0,1 0 0,-1 24 0,7 14-10,-1-43-261,0 1 0,-1-1 0,-1 1 0,-6 32 0,1-33-6555</inkml:trace>
  <inkml:trace contextRef="#ctx0" brushRef="#br0" timeOffset="2304.08">160 341 24575,'1'-19'0,"1"-1"0,9-36 0,-6 35 0,-2 0 0,3-27 0,-6 40 0,0 0 0,0 0 0,0 0 0,-1 0 0,-1 0 0,1 0 0,-1 1 0,-6-15 0,7 18 0,-1 1 0,0 0 0,-1 0 0,1 0 0,0 0 0,-1 0 0,0 1 0,0-1 0,0 1 0,0-1 0,0 1 0,0 0 0,0 0 0,-1 1 0,1-1 0,-1 1 0,1 0 0,-1-1 0,1 2 0,-1-1 0,-4 0 0,-78-18-1365,67 15-5461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6:45:33.976"/>
    </inkml:context>
    <inkml:brush xml:id="br0">
      <inkml:brushProperty name="width" value="0.05" units="cm"/>
      <inkml:brushProperty name="height" value="0.05" units="cm"/>
    </inkml:brush>
  </inkml:definitions>
  <inkml:trace contextRef="#ctx0" brushRef="#br0">23 580 24575,'-1'-7'0,"0"-1"0,0 1 0,0 0 0,-1-1 0,-3-6 0,-7-36 0,13 43 0,0 1 0,0 0 0,0-1 0,1 1 0,0 0 0,0 0 0,1 0 0,0 0 0,0 0 0,0 0 0,0 1 0,1 0 0,0-1 0,0 1 0,1 1 0,-1-1 0,1 1 0,0-1 0,0 2 0,1-1 0,-1 0 0,8-2 0,5-5 0,1 2 0,0 0 0,1 2 0,0 0 0,33-7 0,-41 11 0,1 1 0,-1 0 0,1 1 0,-1 0 0,1 1 0,0 0 0,-1 1 0,13 3 0,-19-2 0,-1-1 0,0 1 0,0 0 0,1 1 0,-1-1 0,0 1 0,-1 0 0,1 0 0,-1 1 0,1-1 0,-1 1 0,0 0 0,0 0 0,-1 1 0,1-1 0,-1 1 0,0-1 0,0 1 0,4 10 0,0 5 0,-1 1 0,-1-1 0,-1 1 0,-1-1 0,0 1 0,-2 0 0,-1 0 0,0 0 0,-5 29 0,4-46 0,-1 1 0,1 0 0,-1-1 0,0 1 0,-1-1 0,1 0 0,-1 0 0,0 0 0,0 0 0,0 0 0,0-1 0,-1 0 0,0 1 0,1-1 0,-1 0 0,0-1 0,-1 1 0,1-1 0,0 1 0,-10 2 0,1 1 0,0-1 0,-1-1 0,0 0 0,0-1 0,0 0 0,-16 0 0,10-2 0,0-1 0,1-1 0,-1-1 0,-32-7 0,43 7 0,0-1 0,0 0 0,0 0 0,1-1 0,-1 0 0,1 0 0,0-1 0,0 0 0,0-1 0,1 1 0,0-2 0,-8-7 0,13 11-170,0-1-1,0 1 0,0 0 1,0-1-1,0 1 0,1-1 1,-3-7-1,0-8-6655</inkml:trace>
  <inkml:trace contextRef="#ctx0" brushRef="#br0" timeOffset="2555.1">711 105 24575,'2'85'0,"-5"96"0,-10-110 0,9-52 0,0 0 0,-2 31 0,6 18 0,1-78 0,1 0 0,1 0 0,-1 1 0,1-1 0,1 1 0,0 0 0,0 0 0,1 0 0,0 1 0,0-1 0,1 1 0,0 1 0,0-1 0,1 1 0,12-11 0,-11 12 0,-1 0 0,1 0 0,0 1 0,0 0 0,0 0 0,1 1 0,-1 0 0,11-3 0,-14 6 0,0 0 0,1-1 0,-1 2 0,1-1 0,-1 1 0,0-1 0,1 2 0,-1-1 0,1 0 0,-1 1 0,1 0 0,-1 1 0,0-1 0,9 4 0,-11-3 0,0 0 0,0-1 0,0 1 0,-1 0 0,1 1 0,0-1 0,-1 0 0,0 1 0,0-1 0,0 1 0,0 0 0,0 0 0,0 0 0,-1 0 0,1 0 0,-1 0 0,0 0 0,0 0 0,0 0 0,0 1 0,0-1 0,-1 0 0,0 1 0,0-1 0,0 1 0,0-1 0,0 0 0,0 1 0,-2 3 0,1-3 0,0 1 0,0-1 0,0 0 0,0 1 0,-1-1 0,0 0 0,0 0 0,0 0 0,0 0 0,-1 0 0,0-1 0,1 1 0,-1-1 0,-1 0 0,1 0 0,0 0 0,-1 0 0,1 0 0,-1-1 0,0 0 0,-7 4 0,-1-3-214,-1-1 1,1 0-1,-1 0 0,0-1 0,-20-2 0,32 1 132,-22 0-6744</inkml:trace>
  <inkml:trace contextRef="#ctx0" brushRef="#br0" timeOffset="4234.85">1346 79 24575,'2'1'0,"0"0"0,-1 0 0,1-1 0,-1 1 0,1 0 0,0 1 0,-1-1 0,0 0 0,1 0 0,-1 1 0,0-1 0,0 1 0,1-1 0,-1 1 0,0-1 0,0 1 0,0 2 0,16 31 0,-4 12 0,11 61 0,-6-21 0,-15-75 0,-1 0 0,0 0 0,0 0 0,-1 0 0,-1 17 0,-1-26 0,1 0 0,0-1 0,-1 1 0,1-1 0,-1 1 0,0 0 0,0-1 0,0 1 0,0-1 0,0 0 0,0 1 0,-1-1 0,1 0 0,-1 0 0,0 0 0,1 0 0,-1 0 0,0 0 0,0 0 0,0-1 0,-1 1 0,1-1 0,0 1 0,0-1 0,-1 0 0,1 0 0,-1 0 0,1 0 0,-1-1 0,-3 2 0,-7 0-136,-1-1-1,1 0 1,0-1-1,-1 0 1,1-1-1,0 0 1,0-1-1,0-1 0,-17-5 1,13 2-6690</inkml:trace>
  <inkml:trace contextRef="#ctx0" brushRef="#br0" timeOffset="6921.23">1663 291 24575,'7'1'0,"0"-1"0,0 0 0,0-1 0,0 0 0,0 0 0,-1 0 0,1-1 0,13-4 0,-18 4 0,1 0 0,0 0 0,-1 0 0,0-1 0,0 1 0,1 0 0,-1-1 0,-1 0 0,1 1 0,0-1 0,-1 0 0,1 0 0,-1 0 0,0 0 0,0 0 0,0 0 0,0 0 0,-1 0 0,1 0 0,-1-1 0,0-4 0,2-4 0,-1 0 0,-1 1 0,0-1 0,0 0 0,-3-12 0,2 21 0,1 1 0,-1-1 0,0 0 0,0 1 0,0-1 0,0 0 0,0 1 0,-1-1 0,1 1 0,-1 0 0,0 0 0,1-1 0,-1 1 0,0 0 0,0 1 0,-1-1 0,1 0 0,0 0 0,0 1 0,-1 0 0,1-1 0,-1 1 0,1 0 0,-1 0 0,0 0 0,-5-1 0,-1 0 0,0 1 0,0 0 0,0 0 0,0 1 0,0 0 0,0 0 0,0 1 0,0 0 0,0 1 0,-14 4 0,19-5 0,0 2 0,-1-1 0,1 0 0,0 1 0,0 0 0,0 0 0,1 0 0,-1 0 0,1 0 0,0 1 0,0 0 0,0-1 0,0 1 0,0 1 0,1-1 0,0 0 0,0 0 0,0 1 0,0-1 0,1 1 0,-2 6 0,1 0 0,0-1 0,0 0 0,1 1 0,1-1 0,-1 1 0,2-1 0,-1 1 0,1-1 0,1 1 0,0-1 0,1 0 0,5 17 0,-5-22 0,-1 0 0,1 0 0,0 0 0,1 0 0,-1 0 0,1-1 0,0 0 0,0 1 0,0-1 0,1-1 0,-1 1 0,1-1 0,0 0 0,0 0 0,0 0 0,0 0 0,1-1 0,-1 0 0,1 0 0,-1-1 0,1 1 0,0-1 0,11 0 0,34 1-1365,-28-3-5461</inkml:trace>
  <inkml:trace contextRef="#ctx0" brushRef="#br0" timeOffset="8433.01">2087 106 24575,'-4'1'0,"1"0"0,-1 0 0,0 0 0,1 0 0,-1 0 0,1 1 0,-1 0 0,1-1 0,0 1 0,0 1 0,0-1 0,0 0 0,0 1 0,0 0 0,0-1 0,1 1 0,0 0 0,-1 0 0,1 0 0,-2 5 0,-8 12 0,1 0 0,-9 25 0,13-28 0,-2 4 0,2-1 0,0 2 0,2-1 0,0 0 0,1 1 0,1 0 0,1 24 0,2-43 0,0-1 0,1 1 0,-1-1 0,1 1 0,0 0 0,0-1 0,0 0 0,0 1 0,0-1 0,0 1 0,1-1 0,-1 0 0,1 0 0,0 0 0,-1 0 0,1 0 0,0 0 0,0 0 0,0-1 0,0 1 0,1-1 0,-1 0 0,0 1 0,1-1 0,-1 0 0,1 0 0,-1 0 0,1-1 0,-1 1 0,1-1 0,0 1 0,-1-1 0,1 0 0,4 0 0,1 0 0,-1 0 0,1 0 0,-1-1 0,0 0 0,1 0 0,-1-1 0,0 0 0,1 0 0,-1-1 0,0 0 0,9-5 0,19-13-1365,-19 13-5461</inkml:trace>
  <inkml:trace contextRef="#ctx0" brushRef="#br0" timeOffset="10070.84">2431 0 24575,'-2'75'0,"-1"-49"0,2-1 0,1 0 0,1 0 0,1 0 0,1 0 0,1 0 0,9 27 0,-3-26-119,-6-19 45,-1 0 1,0 0 0,0 0-1,0 1 1,-1-1 0,0 1 0,-1-1-1,0 1 1,0 0 0,0 0 0,-1-1-1,-1 1 1,1 0 0,-1 0-1,0-1 1,-3 9 0,-2 1-6753</inkml:trace>
  <inkml:trace contextRef="#ctx0" brushRef="#br0" timeOffset="11666.65">2298 107 24575,'5'0'0,"5"0"0,6 0 0,5 0 0,3 0 0,3 0 0,0 0 0,0 0 0,-3-4 0,-3-2 0,0 0 0,2 2 0,-4 1-8191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6:45:07.163"/>
    </inkml:context>
    <inkml:brush xml:id="br0">
      <inkml:brushProperty name="width" value="0.05" units="cm"/>
      <inkml:brushProperty name="height" value="0.05" units="cm"/>
    </inkml:brush>
  </inkml:definitions>
  <inkml:trace contextRef="#ctx0" brushRef="#br0">1403 264 24575,'-67'-2'0,"40"0"0,1 1 0,-1 2 0,0 0 0,-34 7 0,57-7 0,0 0 0,0 0 0,0 1 0,0 0 0,0-1 0,0 1 0,0 1 0,0-1 0,1 1 0,-1-1 0,1 1 0,0 0 0,-1 0 0,2 0 0,-1 1 0,0-1 0,0 1 0,1-1 0,0 1 0,0 0 0,0 0 0,0 0 0,1 0 0,0 0 0,-1 1 0,1-1 0,0 8 0,1-8 0,0 0 0,0 0 0,1-1 0,-1 1 0,1 0 0,0-1 0,0 1 0,0-1 0,1 1 0,-1-1 0,1 0 0,0 1 0,0-1 0,0 0 0,0 0 0,1 0 0,-1-1 0,1 1 0,0 0 0,0-1 0,0 0 0,0 0 0,0 1 0,0-2 0,0 1 0,1 0 0,-1-1 0,1 0 0,-1 1 0,1-1 0,-1-1 0,7 2 0,36 7 0,-19-3 0,1-1 0,0-1 0,53 0 0,5-24-1365,-67 16-5461</inkml:trace>
  <inkml:trace contextRef="#ctx0" brushRef="#br0" timeOffset="2612.15">2118 80 24575,'-59'-2'0,"42"0"0,-1 1 0,1 0 0,-1 2 0,0 0 0,1 1 0,-1 0 0,-28 9 0,41-8 0,1-1 0,-1 1 0,1 0 0,0 0 0,0 0 0,0 1 0,0-1 0,1 1 0,-1 0 0,1 0 0,0 1 0,0-1 0,0 0 0,1 1 0,-1 0 0,1 0 0,0-1 0,1 1 0,-1 0 0,1 1 0,0-1 0,0 0 0,1 0 0,0 0 0,0 1 0,0 6 0,0-7 0,1-1 0,-1 1 0,1-1 0,0 1 0,0 0 0,0-1 0,1 0 0,0 1 0,-1-1 0,2 0 0,-1 0 0,0 0 0,1 0 0,0 0 0,0 0 0,0-1 0,0 0 0,0 1 0,1-1 0,-1 0 0,1-1 0,0 1 0,0-1 0,0 1 0,0-1 0,1-1 0,-1 1 0,1 0 0,6 0 0,9 2 0,10 0 0,-1 2 0,45 15 0,-67-19 0,0 1 0,-1 0 0,1 0 0,-1 0 0,0 1 0,0 0 0,0 0 0,0 0 0,-1 1 0,1 0 0,-1 0 0,-1 0 0,1 1 0,-1-1 0,0 1 0,5 10 0,-7-13-3,-1-1-1,0 0 0,-1 1 1,1-1-1,0 1 0,-1-1 1,1 1-1,-1-1 0,0 1 1,0 0-1,0-1 0,0 1 1,0-1-1,0 1 0,-1-1 1,1 1-1,-1 0 0,0-1 1,0 0-1,0 1 0,-2 3 1,0-3 20,0 1-1,0-1 1,0 0 0,0 0-1,-1 0 1,1 0 0,-1-1-1,0 1 1,0-1 0,0 0-1,-7 3 1,-7 1-314,-2-1 0,1 0 0,-1-1 0,-30 1 0,29-3-6529</inkml:trace>
  <inkml:trace contextRef="#ctx0" brushRef="#br0" timeOffset="4496.21">2858 0 24575,'-21'1'0,"0"0"0,0 2 0,0 0 0,0 2 0,-39 12 0,49-13 0,0 1 0,0 0 0,0 0 0,0 1 0,1 1 0,0-1 0,0 2 0,1-1 0,0 1 0,1 1 0,-15 17 0,20-22 0,1 0 0,0-1 0,0 1 0,0 1 0,0-1 0,1 0 0,0 0 0,-1 1 0,2-1 0,-1 0 0,0 1 0,1-1 0,0 1 0,0-1 0,0 1 0,1-1 0,-1 1 0,1-1 0,0 0 0,0 1 0,1-1 0,-1 0 0,1 0 0,0 0 0,0 0 0,0 0 0,1 0 0,-1 0 0,1-1 0,0 0 0,5 6 0,2 0 0,0 0 0,0 0 0,1-1 0,0-1 0,1 0 0,0 0 0,0-1 0,0 0 0,17 5 0,-13-6 0,0 1 0,-1 0 0,19 11 0,-28-13 0,-1-1 0,1 1 0,-1-1 0,0 1 0,-1 1 0,1-1 0,-1 1 0,1 0 0,-1 0 0,-1 0 0,6 8 0,-9-11 0,1 0 0,0 0 0,0 0 0,-1 0 0,1 0 0,-1-1 0,0 1 0,0 0 0,1 0 0,-1 0 0,0 0 0,-1 0 0,1 0 0,0 0 0,-1 0 0,1 0 0,-1 0 0,1 0 0,-1 0 0,0-1 0,-1 3 0,0 0 0,-1-1 0,1 0 0,-1 1 0,0-1 0,0 0 0,-1-1 0,1 1 0,-1 0 0,-4 2 0,-5 2 0,-1-1 0,0 0 0,0-1 0,-22 6 0,12-7-172,0-1 0,0-1 0,-40-2-1,50-1-503,-9 1-6150</inkml:trace>
  <inkml:trace contextRef="#ctx0" brushRef="#br0" timeOffset="5816.83">1509 450 24575,'5'0'0,"5"0"0,6 0 0,5 0 0,3 0 0,-2 0-8191</inkml:trace>
  <inkml:trace contextRef="#ctx0" brushRef="#br0" timeOffset="13318.23">0 689 24575,'690'0'0,"-671"-1"0,1-1 0,36-9 0,-36 7 0,2 0 0,25-1 0,494 3 0,-261 4 0,-260-1 0,-1 1 0,37 9 0,-35-6 0,0-1 0,27 1 0,31-5 0,-44-1 0,0 2 0,-1 1 0,58 11 0,-46-6 0,-1-2 0,1-1 0,0-3 0,51-5 0,10 1 0,-14 2 0,104 3 0,-193-1 0,0 0 0,-1 0 0,1 0 0,-1 0 0,1 1 0,-1-1 0,1 1 0,-1 0 0,0 0 0,0 0 0,0 1 0,0-1 0,0 1 0,-1-1 0,1 1 0,-1 0 0,1 0 0,-1 0 0,0 1 0,0-1 0,-1 0 0,1 1 0,-1-1 0,0 1 0,1 0 0,-1-1 0,-1 1 0,1 5 0,3 13 0,-1 0 0,-1 0 0,-2 34 0,0-46 0,-1 43-1365,1-30-5461</inkml:trace>
  <inkml:trace contextRef="#ctx0" brushRef="#br0" timeOffset="15844.22">26 661 24575,'0'5'0,"0"5"0,0 6 0,0 5 0,4-1 0,2 0 0,0 1 0,-2 2 0,0 2 0,-2 0 0,3-3 0,2-2 0,-1 1 0,-2 1 0,-1 2 0,-6-4 0,-2-5-8191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6:44:57.961"/>
    </inkml:context>
    <inkml:brush xml:id="br0">
      <inkml:brushProperty name="width" value="0.05" units="cm"/>
      <inkml:brushProperty name="height" value="0.05" units="cm"/>
    </inkml:brush>
  </inkml:definitions>
  <inkml:trace contextRef="#ctx0" brushRef="#br0">1 189 24575,'0'-12'0,"0"-1"0,1 0 0,0 1 0,1-1 0,1 1 0,0 0 0,5-14 0,-6 21 0,0 1 0,1-1 0,-1 1 0,1 0 0,0 0 0,0 0 0,0 0 0,0 1 0,1-1 0,0 1 0,0 0 0,0 0 0,0 0 0,0 1 0,0-1 0,1 1 0,-1 0 0,1 0 0,-1 0 0,1 1 0,5-1 0,-1 0 0,0 0 0,0 1 0,1 0 0,-1 0 0,0 1 0,0 1 0,0-1 0,0 1 0,14 4 0,-20-4 0,0 0 0,1 1 0,-1-1 0,0 1 0,0-1 0,0 1 0,0 0 0,0 1 0,0-1 0,-1 0 0,1 1 0,-1-1 0,1 1 0,-1 0 0,0 0 0,0 0 0,0 0 0,-1 0 0,1 0 0,-1 1 0,0-1 0,0 0 0,0 1 0,0-1 0,0 1 0,0 5 0,2 82 0,-4-68 0,2 1 0,0 0 0,8 39 0,-6-48 0,-1 1 0,-1-1 0,0 16 0,-2-19 0,1 0 0,1 0 0,0 0 0,1 0 0,5 19 0,3-15-1365,1-4-5461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6:44:54.726"/>
    </inkml:context>
    <inkml:brush xml:id="br0">
      <inkml:brushProperty name="width" value="0.05" units="cm"/>
      <inkml:brushProperty name="height" value="0.05" units="cm"/>
    </inkml:brush>
  </inkml:definitions>
  <inkml:trace contextRef="#ctx0" brushRef="#br0">0 0 24575,'0'525'-1365,"0"-508"-5461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6:44:51.180"/>
    </inkml:context>
    <inkml:brush xml:id="br0">
      <inkml:brushProperty name="width" value="0.05" units="cm"/>
      <inkml:brushProperty name="height" value="0.05" units="cm"/>
    </inkml:brush>
  </inkml:definitions>
  <inkml:trace contextRef="#ctx0" brushRef="#br0">243 1 24575,'-8'0'0,"1"-1"0,-1 1 0,0 1 0,1-1 0,-1 1 0,1 1 0,-1-1 0,1 1 0,0 0 0,-1 1 0,1 0 0,0 0 0,1 1 0,-1 0 0,1 0 0,-1 0 0,1 1 0,0 0 0,1 0 0,-1 0 0,1 1 0,0 0 0,-7 11 0,2-2 0,1 0 0,0 1 0,1 0 0,1 0 0,1 0 0,0 1 0,1 0 0,1 1 0,0-1 0,1 1 0,1-1 0,1 1 0,1 0 0,0 0 0,1 0 0,5 23 0,-4-37 5,0 1 0,0-1 0,0 1-1,1-1 1,0 0 0,0 0 0,0 0 0,0 0-1,1 0 1,-1-1 0,1 1 0,0-1 0,0 0-1,0-1 1,0 1 0,1-1 0,-1 1 0,1-1-1,-1 0 1,1-1 0,0 1 0,0-1 0,8 1-1,13 2-336,-1-1-1,1-1 1,31-1-1,-53-1 183,19-1-6676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9T08:40:15.980"/>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3577</TotalTime>
  <Pages>93</Pages>
  <Words>7037</Words>
  <Characters>38709</Characters>
  <Application>Microsoft Office Word</Application>
  <DocSecurity>0</DocSecurity>
  <Lines>322</Lines>
  <Paragraphs>91</Paragraphs>
  <ScaleCrop>false</ScaleCrop>
  <HeadingPairs>
    <vt:vector size="2" baseType="variant">
      <vt:variant>
        <vt:lpstr>Título</vt:lpstr>
      </vt:variant>
      <vt:variant>
        <vt:i4>1</vt:i4>
      </vt:variant>
    </vt:vector>
  </HeadingPairs>
  <TitlesOfParts>
    <vt:vector size="1" baseType="lpstr">
      <vt:lpstr>Programacion Orientada a Objetos Cheatsheet</vt:lpstr>
    </vt:vector>
  </TitlesOfParts>
  <Company/>
  <LinksUpToDate>false</LinksUpToDate>
  <CharactersWithSpaces>45655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Programacion Orientada a Objetos Cheatsheet</dc:title>
  <dc:subject>Java</dc:subject>
  <dc:creator>Pablo Leonel Cristaldo</dc:creator>
  <cp:keywords/>
  <dc:description/>
  <cp:lastModifiedBy>Pablo Leonel Cristaldo</cp:lastModifiedBy>
  <cp:revision>26</cp:revision>
  <dcterms:created xsi:type="dcterms:W3CDTF">2021-10-11T17:05:00Z</dcterms:created>
  <dcterms:modified xsi:type="dcterms:W3CDTF">2021-11-07T22:34:00Z</dcterms:modified>
</cp:coreProperties>
</file>